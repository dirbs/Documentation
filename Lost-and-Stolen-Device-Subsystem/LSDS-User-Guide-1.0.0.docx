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06F4DCF" w14:textId="77777777" w:rsidR="000A183B" w:rsidRPr="00DA4EFC" w:rsidRDefault="000A183B" w:rsidP="000A183B">
      <w:pPr>
        <w:pStyle w:val="NoSpacing"/>
        <w:rPr>
          <w:rFonts w:ascii="Arial" w:hAnsi="Arial" w:cs="Arial"/>
          <w:color w:val="525252" w:themeColor="accent3" w:themeShade="80"/>
          <w:sz w:val="80"/>
          <w:szCs w:val="80"/>
          <w:lang w:val="en-GB"/>
        </w:rPr>
        <w:sectPr w:rsidR="000A183B" w:rsidRPr="00DA4EFC" w:rsidSect="00AB4606">
          <w:headerReference w:type="default" r:id="rId8"/>
          <w:footerReference w:type="default" r:id="rId9"/>
          <w:headerReference w:type="first" r:id="rId10"/>
          <w:footerReference w:type="first" r:id="rId11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tbl>
      <w:tblPr>
        <w:tblW w:w="5000" w:type="pct"/>
        <w:jc w:val="center"/>
        <w:tblLook w:val="00A0" w:firstRow="1" w:lastRow="0" w:firstColumn="1" w:lastColumn="0" w:noHBand="0" w:noVBand="0"/>
      </w:tblPr>
      <w:tblGrid>
        <w:gridCol w:w="9360"/>
      </w:tblGrid>
      <w:tr w:rsidR="00057868" w:rsidRPr="00DA4EFC" w14:paraId="1E12060E" w14:textId="77777777" w:rsidTr="00FE11C9">
        <w:trPr>
          <w:trHeight w:val="360"/>
          <w:jc w:val="center"/>
        </w:trPr>
        <w:tc>
          <w:tcPr>
            <w:tcW w:w="5000" w:type="pct"/>
            <w:vAlign w:val="center"/>
          </w:tcPr>
          <w:p w14:paraId="02F8CE61" w14:textId="77777777" w:rsidR="00057868" w:rsidRPr="00DA4EFC" w:rsidRDefault="00057868" w:rsidP="009947E7">
            <w:pPr>
              <w:rPr>
                <w:rFonts w:ascii="Arial" w:hAnsi="Arial" w:cs="Arial"/>
              </w:rPr>
            </w:pPr>
          </w:p>
        </w:tc>
      </w:tr>
    </w:tbl>
    <w:p w14:paraId="751DB16B" w14:textId="7E8FEA75" w:rsidR="006003AA" w:rsidRPr="00DA4EFC" w:rsidRDefault="00AF15DC" w:rsidP="006003AA">
      <w:pPr>
        <w:pStyle w:val="ProductName"/>
        <w:spacing w:before="240"/>
      </w:pPr>
      <w:r>
        <w:t xml:space="preserve">Lost &amp; </w:t>
      </w:r>
      <w:r w:rsidR="006003AA" w:rsidRPr="00DA4EFC">
        <w:t>Stolen Device Subsystem 1.0.0</w:t>
      </w:r>
    </w:p>
    <w:p w14:paraId="0F2C56AD" w14:textId="2A02243F" w:rsidR="006003AA" w:rsidRPr="00DA4EFC" w:rsidRDefault="006003AA" w:rsidP="006003AA">
      <w:pPr>
        <w:pStyle w:val="DocumentType"/>
        <w:spacing w:before="240"/>
        <w:rPr>
          <w:rFonts w:cs="Arial"/>
        </w:rPr>
      </w:pPr>
      <w:r w:rsidRPr="00DA4EFC">
        <w:rPr>
          <w:rFonts w:cs="Arial"/>
        </w:rPr>
        <w:t>User Guide</w:t>
      </w:r>
    </w:p>
    <w:p w14:paraId="3305E79E" w14:textId="2F3B60A4" w:rsidR="006003AA" w:rsidRPr="00DA4EFC" w:rsidRDefault="006003AA" w:rsidP="006003AA">
      <w:pPr>
        <w:pStyle w:val="docDCN"/>
        <w:spacing w:before="240" w:after="240"/>
        <w:rPr>
          <w:rFonts w:cs="Arial"/>
        </w:rPr>
      </w:pPr>
      <w:r w:rsidRPr="00DA4EFC">
        <w:rPr>
          <w:rStyle w:val="docDCNChar"/>
          <w:rFonts w:cs="Arial"/>
        </w:rPr>
        <w:t>LSDS-User-Guide-1.0.0</w:t>
      </w:r>
    </w:p>
    <w:p w14:paraId="049357CB" w14:textId="77777777" w:rsidR="006003AA" w:rsidRPr="00DA4EFC" w:rsidRDefault="006003AA" w:rsidP="006003AA">
      <w:pPr>
        <w:pStyle w:val="docDate"/>
        <w:spacing w:before="240" w:after="240"/>
        <w:rPr>
          <w:rFonts w:cs="Arial"/>
          <w:color w:val="auto"/>
        </w:rPr>
      </w:pPr>
      <w:r w:rsidRPr="00DA4EFC">
        <w:rPr>
          <w:rFonts w:cs="Arial"/>
          <w:color w:val="auto"/>
        </w:rPr>
        <w:t>June 19, 2018</w:t>
      </w:r>
    </w:p>
    <w:p w14:paraId="239BAD7C" w14:textId="77777777" w:rsidR="006003AA" w:rsidRPr="00DA4EFC" w:rsidRDefault="006003AA" w:rsidP="006003AA">
      <w:pPr>
        <w:spacing w:before="240" w:after="240"/>
        <w:rPr>
          <w:rFonts w:ascii="Arial" w:hAnsi="Arial" w:cs="Arial"/>
        </w:rPr>
      </w:pPr>
    </w:p>
    <w:p w14:paraId="547A9FA2" w14:textId="77777777" w:rsidR="000A183B" w:rsidRPr="00DA4EFC" w:rsidRDefault="000A183B" w:rsidP="00E677B4">
      <w:pPr>
        <w:pStyle w:val="xFMHead2"/>
        <w:sectPr w:rsidR="000A183B" w:rsidRPr="00DA4EFC" w:rsidSect="000A183B">
          <w:type w:val="continuous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tbl>
      <w:tblPr>
        <w:tblStyle w:val="FormatA"/>
        <w:tblpPr w:leftFromText="180" w:rightFromText="180" w:vertAnchor="text" w:horzAnchor="margin" w:tblpY="681"/>
        <w:tblW w:w="8640" w:type="dxa"/>
        <w:tblInd w:w="0" w:type="dxa"/>
        <w:tblLook w:val="04A0" w:firstRow="1" w:lastRow="0" w:firstColumn="1" w:lastColumn="0" w:noHBand="0" w:noVBand="1"/>
      </w:tblPr>
      <w:tblGrid>
        <w:gridCol w:w="1433"/>
        <w:gridCol w:w="1890"/>
        <w:gridCol w:w="5317"/>
      </w:tblGrid>
      <w:tr w:rsidR="004C0398" w:rsidRPr="00DA4EFC" w14:paraId="36616622" w14:textId="77777777" w:rsidTr="004C039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</w:trPr>
        <w:tc>
          <w:tcPr>
            <w:tcW w:w="1433" w:type="dxa"/>
          </w:tcPr>
          <w:p w14:paraId="108C8090" w14:textId="77777777" w:rsidR="004C0398" w:rsidRPr="00DA4EFC" w:rsidRDefault="004C0398" w:rsidP="004C0398">
            <w:pPr>
              <w:pStyle w:val="TH-TableHeading"/>
            </w:pPr>
            <w:r w:rsidRPr="00DA4EFC">
              <w:lastRenderedPageBreak/>
              <w:t>Revision</w:t>
            </w:r>
          </w:p>
        </w:tc>
        <w:tc>
          <w:tcPr>
            <w:tcW w:w="1890" w:type="dxa"/>
          </w:tcPr>
          <w:p w14:paraId="792CCD8E" w14:textId="77777777" w:rsidR="004C0398" w:rsidRPr="00DA4EFC" w:rsidRDefault="004C0398" w:rsidP="004C0398">
            <w:pPr>
              <w:pStyle w:val="TH-TableHeading"/>
            </w:pPr>
            <w:r w:rsidRPr="00DA4EFC">
              <w:t>Date</w:t>
            </w:r>
          </w:p>
        </w:tc>
        <w:tc>
          <w:tcPr>
            <w:tcW w:w="5317" w:type="dxa"/>
          </w:tcPr>
          <w:p w14:paraId="46D6B819" w14:textId="77777777" w:rsidR="004C0398" w:rsidRPr="00DA4EFC" w:rsidRDefault="004C0398" w:rsidP="004C0398">
            <w:pPr>
              <w:pStyle w:val="TH-TableHeading"/>
            </w:pPr>
            <w:r w:rsidRPr="00DA4EFC">
              <w:t>Description</w:t>
            </w:r>
          </w:p>
        </w:tc>
      </w:tr>
      <w:tr w:rsidR="004C0398" w:rsidRPr="00DA4EFC" w14:paraId="33574E3C" w14:textId="77777777" w:rsidTr="004C0398">
        <w:tc>
          <w:tcPr>
            <w:tcW w:w="1433" w:type="dxa"/>
          </w:tcPr>
          <w:p w14:paraId="5197F207" w14:textId="77777777" w:rsidR="004C0398" w:rsidRPr="00DA4EFC" w:rsidRDefault="004C0398" w:rsidP="004C0398">
            <w:pPr>
              <w:pStyle w:val="TC-TableBodyCenter"/>
            </w:pPr>
            <w:r w:rsidRPr="00DA4EFC">
              <w:t>A</w:t>
            </w:r>
          </w:p>
        </w:tc>
        <w:tc>
          <w:tcPr>
            <w:tcW w:w="1890" w:type="dxa"/>
          </w:tcPr>
          <w:p w14:paraId="4D2CE1EA" w14:textId="77777777" w:rsidR="004C0398" w:rsidRPr="00DA4EFC" w:rsidRDefault="004C0398" w:rsidP="004C0398">
            <w:pPr>
              <w:pStyle w:val="TC-TableBodyCenter"/>
            </w:pPr>
          </w:p>
        </w:tc>
        <w:tc>
          <w:tcPr>
            <w:tcW w:w="5317" w:type="dxa"/>
          </w:tcPr>
          <w:p w14:paraId="4DE3B303" w14:textId="77777777" w:rsidR="004C0398" w:rsidRPr="00DA4EFC" w:rsidRDefault="004C0398" w:rsidP="004C0398">
            <w:pPr>
              <w:pStyle w:val="TB-TableBody"/>
            </w:pPr>
            <w:r w:rsidRPr="00DA4EFC">
              <w:t>Initial release</w:t>
            </w:r>
          </w:p>
        </w:tc>
      </w:tr>
    </w:tbl>
    <w:p w14:paraId="7D4CF637" w14:textId="76EBF09D" w:rsidR="00B226F0" w:rsidRPr="00DA4EFC" w:rsidRDefault="00E677B4" w:rsidP="00E677B4">
      <w:pPr>
        <w:pStyle w:val="xFMHead2"/>
      </w:pPr>
      <w:r w:rsidRPr="00DA4EFC">
        <w:t>Revision history</w:t>
      </w:r>
    </w:p>
    <w:p w14:paraId="0C8E99F0" w14:textId="77777777" w:rsidR="00B226F0" w:rsidRPr="00DA4EFC" w:rsidRDefault="00B226F0" w:rsidP="00057868">
      <w:pPr>
        <w:pStyle w:val="Title"/>
        <w:rPr>
          <w:rFonts w:ascii="Arial" w:hAnsi="Arial" w:cs="Arial"/>
          <w:b/>
          <w:sz w:val="48"/>
        </w:rPr>
      </w:pPr>
    </w:p>
    <w:p w14:paraId="55B44CB3" w14:textId="77777777" w:rsidR="00B226F0" w:rsidRPr="00DA4EFC" w:rsidRDefault="00B226F0" w:rsidP="00057868">
      <w:pPr>
        <w:pStyle w:val="Title"/>
        <w:rPr>
          <w:rFonts w:ascii="Arial" w:hAnsi="Arial" w:cs="Arial"/>
          <w:b/>
          <w:sz w:val="48"/>
        </w:rPr>
      </w:pPr>
    </w:p>
    <w:p w14:paraId="00EF57EE" w14:textId="77777777" w:rsidR="00B226F0" w:rsidRPr="00DA4EFC" w:rsidRDefault="00B226F0" w:rsidP="00057868">
      <w:pPr>
        <w:pStyle w:val="Title"/>
        <w:rPr>
          <w:rFonts w:ascii="Arial" w:hAnsi="Arial" w:cs="Arial"/>
          <w:b/>
          <w:sz w:val="48"/>
        </w:rPr>
      </w:pPr>
    </w:p>
    <w:p w14:paraId="790D0453" w14:textId="77777777" w:rsidR="00B226F0" w:rsidRPr="00DA4EFC" w:rsidRDefault="00B226F0" w:rsidP="00057868">
      <w:pPr>
        <w:pStyle w:val="Title"/>
        <w:rPr>
          <w:rFonts w:ascii="Arial" w:hAnsi="Arial" w:cs="Arial"/>
          <w:b/>
          <w:sz w:val="48"/>
        </w:rPr>
      </w:pPr>
    </w:p>
    <w:p w14:paraId="59AC1C3B" w14:textId="77777777" w:rsidR="00B226F0" w:rsidRPr="00DA4EFC" w:rsidRDefault="00B226F0" w:rsidP="00057868">
      <w:pPr>
        <w:pStyle w:val="Title"/>
        <w:rPr>
          <w:rFonts w:ascii="Arial" w:hAnsi="Arial" w:cs="Arial"/>
          <w:b/>
          <w:sz w:val="48"/>
        </w:rPr>
      </w:pPr>
    </w:p>
    <w:p w14:paraId="3AC3E331" w14:textId="77777777" w:rsidR="00B226F0" w:rsidRPr="00DA4EFC" w:rsidRDefault="00B226F0" w:rsidP="00057868">
      <w:pPr>
        <w:pStyle w:val="Title"/>
        <w:rPr>
          <w:rFonts w:ascii="Arial" w:hAnsi="Arial" w:cs="Arial"/>
          <w:b/>
          <w:sz w:val="48"/>
        </w:rPr>
      </w:pPr>
    </w:p>
    <w:p w14:paraId="4879096A" w14:textId="77777777" w:rsidR="00B226F0" w:rsidRPr="00DA4EFC" w:rsidRDefault="00B226F0" w:rsidP="00057868">
      <w:pPr>
        <w:pStyle w:val="Title"/>
        <w:rPr>
          <w:rFonts w:ascii="Arial" w:hAnsi="Arial" w:cs="Arial"/>
          <w:b/>
          <w:sz w:val="48"/>
        </w:rPr>
      </w:pPr>
    </w:p>
    <w:p w14:paraId="4378A272" w14:textId="77777777" w:rsidR="00AB4606" w:rsidRPr="00DA4EFC" w:rsidRDefault="00AB4606" w:rsidP="00AB4606">
      <w:pPr>
        <w:rPr>
          <w:rFonts w:ascii="Arial" w:hAnsi="Arial" w:cs="Arial"/>
        </w:rPr>
      </w:pPr>
    </w:p>
    <w:p w14:paraId="05FCD026" w14:textId="77777777" w:rsidR="00AB4606" w:rsidRPr="00DA4EFC" w:rsidRDefault="00AB4606" w:rsidP="00AB4606">
      <w:pPr>
        <w:rPr>
          <w:rFonts w:ascii="Arial" w:hAnsi="Arial" w:cs="Arial"/>
        </w:rPr>
      </w:pPr>
    </w:p>
    <w:p w14:paraId="4ECA0863" w14:textId="77777777" w:rsidR="00AB4606" w:rsidRPr="00DA4EFC" w:rsidRDefault="00AB4606" w:rsidP="00AB4606">
      <w:pPr>
        <w:rPr>
          <w:rFonts w:ascii="Arial" w:hAnsi="Arial" w:cs="Arial"/>
        </w:rPr>
      </w:pPr>
    </w:p>
    <w:p w14:paraId="37B09BDA" w14:textId="77777777" w:rsidR="00AB4606" w:rsidRPr="00DA4EFC" w:rsidRDefault="00AB4606" w:rsidP="00AB4606">
      <w:pPr>
        <w:rPr>
          <w:rFonts w:ascii="Arial" w:hAnsi="Arial" w:cs="Arial"/>
        </w:rPr>
      </w:pPr>
    </w:p>
    <w:p w14:paraId="0D57C487" w14:textId="77777777" w:rsidR="00AB4606" w:rsidRPr="00DA4EFC" w:rsidRDefault="00AB4606" w:rsidP="00AB4606">
      <w:pPr>
        <w:rPr>
          <w:rFonts w:ascii="Arial" w:hAnsi="Arial" w:cs="Arial"/>
        </w:rPr>
      </w:pPr>
    </w:p>
    <w:p w14:paraId="3BB30D96" w14:textId="77777777" w:rsidR="00057868" w:rsidRPr="00DA4EFC" w:rsidRDefault="00057868" w:rsidP="00C709AD">
      <w:pPr>
        <w:pStyle w:val="Heading1"/>
        <w:rPr>
          <w:rFonts w:ascii="Arial" w:hAnsi="Arial" w:cs="Arial"/>
        </w:rPr>
      </w:pPr>
    </w:p>
    <w:p w14:paraId="5F1CFDAB" w14:textId="77777777" w:rsidR="00057868" w:rsidRPr="00DA4EFC" w:rsidRDefault="00057868" w:rsidP="00057868">
      <w:pPr>
        <w:rPr>
          <w:rFonts w:ascii="Arial" w:hAnsi="Arial" w:cs="Arial"/>
        </w:rPr>
      </w:pPr>
    </w:p>
    <w:p w14:paraId="20EA8B80" w14:textId="77777777" w:rsidR="000F00B1" w:rsidRPr="00DA4EFC" w:rsidRDefault="000F00B1" w:rsidP="00057868">
      <w:pPr>
        <w:rPr>
          <w:rFonts w:ascii="Arial" w:hAnsi="Arial" w:cs="Arial"/>
        </w:rPr>
      </w:pPr>
    </w:p>
    <w:p w14:paraId="712B65F5" w14:textId="77777777" w:rsidR="000F00B1" w:rsidRPr="00DA4EFC" w:rsidRDefault="000F00B1" w:rsidP="00057868">
      <w:pPr>
        <w:rPr>
          <w:rFonts w:ascii="Arial" w:hAnsi="Arial" w:cs="Arial"/>
        </w:rPr>
      </w:pPr>
    </w:p>
    <w:p w14:paraId="28F36BCE" w14:textId="77777777" w:rsidR="000F00B1" w:rsidRPr="00DA4EFC" w:rsidRDefault="000F00B1" w:rsidP="00057868">
      <w:pPr>
        <w:rPr>
          <w:rFonts w:ascii="Arial" w:hAnsi="Arial" w:cs="Arial"/>
        </w:rPr>
      </w:pPr>
    </w:p>
    <w:p w14:paraId="1D7B84CC" w14:textId="77777777" w:rsidR="000F00B1" w:rsidRPr="00DA4EFC" w:rsidRDefault="000F00B1" w:rsidP="00057868">
      <w:pPr>
        <w:rPr>
          <w:rFonts w:ascii="Arial" w:hAnsi="Arial" w:cs="Arial"/>
        </w:rPr>
      </w:pPr>
    </w:p>
    <w:p w14:paraId="26A23A1D" w14:textId="77777777" w:rsidR="000F00B1" w:rsidRPr="00DA4EFC" w:rsidRDefault="000F00B1" w:rsidP="00057868">
      <w:pPr>
        <w:rPr>
          <w:rFonts w:ascii="Arial" w:hAnsi="Arial" w:cs="Arial"/>
        </w:rPr>
      </w:pPr>
    </w:p>
    <w:p w14:paraId="389C2042" w14:textId="77777777" w:rsidR="000F00B1" w:rsidRPr="00DA4EFC" w:rsidRDefault="000F00B1" w:rsidP="00057868">
      <w:pPr>
        <w:rPr>
          <w:rFonts w:ascii="Arial" w:hAnsi="Arial" w:cs="Arial"/>
        </w:rPr>
      </w:pPr>
    </w:p>
    <w:p w14:paraId="6DFAAAA4" w14:textId="77777777" w:rsidR="004C0398" w:rsidRPr="00DA4EFC" w:rsidRDefault="004C0398" w:rsidP="00057868">
      <w:pPr>
        <w:rPr>
          <w:rFonts w:ascii="Arial" w:hAnsi="Arial" w:cs="Arial"/>
        </w:rPr>
      </w:pPr>
    </w:p>
    <w:p w14:paraId="588E66E1" w14:textId="77777777" w:rsidR="000F00B1" w:rsidRPr="00DA4EFC" w:rsidRDefault="000F00B1" w:rsidP="00057868">
      <w:pPr>
        <w:rPr>
          <w:rFonts w:ascii="Arial" w:hAnsi="Arial" w:cs="Arial"/>
        </w:rPr>
      </w:pPr>
    </w:p>
    <w:p w14:paraId="763C8294" w14:textId="77777777" w:rsidR="00057868" w:rsidRPr="00DA4EFC" w:rsidRDefault="00057868" w:rsidP="00057868">
      <w:pPr>
        <w:rPr>
          <w:rFonts w:ascii="Arial" w:hAnsi="Arial" w:cs="Arial"/>
        </w:rPr>
      </w:pPr>
    </w:p>
    <w:bookmarkStart w:id="0" w:name="_Toc526323163" w:displacedByCustomXml="next"/>
    <w:bookmarkStart w:id="1" w:name="_Toc526283919" w:displacedByCustomXml="next"/>
    <w:bookmarkStart w:id="2" w:name="_Toc527627071" w:displacedByCustomXml="next"/>
    <w:sdt>
      <w:sdtPr>
        <w:rPr>
          <w:rFonts w:ascii="Arial" w:eastAsia="SimHei" w:hAnsi="Arial" w:cs="Arial"/>
          <w:b/>
          <w:bCs/>
          <w:i/>
          <w:iCs/>
          <w:color w:val="auto"/>
          <w:szCs w:val="22"/>
          <w:lang w:eastAsia="ja-JP"/>
        </w:rPr>
        <w:id w:val="645703878"/>
        <w:docPartObj>
          <w:docPartGallery w:val="Table of Contents"/>
          <w:docPartUnique/>
        </w:docPartObj>
      </w:sdtPr>
      <w:sdtEndPr>
        <w:rPr>
          <w:bCs w:val="0"/>
          <w:i w:val="0"/>
          <w:iCs w:val="0"/>
          <w:noProof/>
          <w:szCs w:val="28"/>
        </w:rPr>
      </w:sdtEndPr>
      <w:sdtContent>
        <w:bookmarkStart w:id="3" w:name="_Toc526866352" w:displacedByCustomXml="prev"/>
        <w:p w14:paraId="448E3754" w14:textId="509F3D0C" w:rsidR="00A70501" w:rsidRPr="00CF0883" w:rsidRDefault="00EF710E" w:rsidP="006B3046">
          <w:pPr>
            <w:pStyle w:val="Heading1"/>
            <w:pBdr>
              <w:bottom w:val="single" w:sz="18" w:space="5" w:color="3167A9"/>
            </w:pBdr>
            <w:spacing w:before="480" w:after="240" w:line="240" w:lineRule="auto"/>
            <w:ind w:left="270" w:firstLine="90"/>
            <w:rPr>
              <w:rFonts w:ascii="Arial" w:hAnsi="Arial" w:cs="Arial"/>
              <w:b/>
              <w:sz w:val="48"/>
              <w:szCs w:val="48"/>
            </w:rPr>
          </w:pPr>
          <w:r w:rsidRPr="00CF0883">
            <w:rPr>
              <w:rFonts w:ascii="Arial" w:hAnsi="Arial" w:cs="Arial"/>
              <w:b/>
              <w:color w:val="auto"/>
              <w:sz w:val="48"/>
              <w:szCs w:val="48"/>
            </w:rPr>
            <w:t>Contents</w:t>
          </w:r>
          <w:bookmarkEnd w:id="2"/>
          <w:bookmarkEnd w:id="1"/>
          <w:bookmarkEnd w:id="0"/>
          <w:bookmarkEnd w:id="3"/>
        </w:p>
        <w:p w14:paraId="387AF80F" w14:textId="5C993160" w:rsidR="00DF010E" w:rsidRPr="00DF010E" w:rsidRDefault="000F00B1" w:rsidP="002C2311">
          <w:pPr>
            <w:pStyle w:val="TOC1"/>
            <w:rPr>
              <w:rFonts w:eastAsiaTheme="minorEastAsia"/>
            </w:rPr>
          </w:pPr>
          <w:r w:rsidRPr="00DF010E">
            <w:fldChar w:fldCharType="begin"/>
          </w:r>
          <w:r w:rsidRPr="00DF010E">
            <w:instrText xml:space="preserve"> TOC \o "1-5" \h \z \u </w:instrText>
          </w:r>
          <w:r w:rsidRPr="00DF010E">
            <w:fldChar w:fldCharType="separate"/>
          </w:r>
        </w:p>
        <w:p w14:paraId="608B33D6" w14:textId="77777777" w:rsidR="00DF010E" w:rsidRPr="002C2311" w:rsidRDefault="005B717C" w:rsidP="002C2311">
          <w:pPr>
            <w:pStyle w:val="TOC1"/>
            <w:rPr>
              <w:rFonts w:eastAsiaTheme="minorEastAsia"/>
            </w:rPr>
          </w:pPr>
          <w:hyperlink w:anchor="_Toc527627072" w:history="1">
            <w:r w:rsidR="00DF010E" w:rsidRPr="002C2311">
              <w:rPr>
                <w:rStyle w:val="Hyperlink"/>
              </w:rPr>
              <w:t>1.</w:t>
            </w:r>
            <w:r w:rsidR="00DF010E" w:rsidRPr="002C2311">
              <w:rPr>
                <w:rFonts w:eastAsiaTheme="minorEastAsia"/>
              </w:rPr>
              <w:tab/>
            </w:r>
            <w:r w:rsidR="00DF010E" w:rsidRPr="002C2311">
              <w:rPr>
                <w:rStyle w:val="Hyperlink"/>
              </w:rPr>
              <w:t>Introduction</w:t>
            </w:r>
            <w:r w:rsidR="00DF010E" w:rsidRPr="002C2311">
              <w:rPr>
                <w:webHidden/>
              </w:rPr>
              <w:tab/>
            </w:r>
            <w:r w:rsidR="00DF010E" w:rsidRPr="002C2311">
              <w:rPr>
                <w:webHidden/>
              </w:rPr>
              <w:fldChar w:fldCharType="begin"/>
            </w:r>
            <w:r w:rsidR="00DF010E" w:rsidRPr="002C2311">
              <w:rPr>
                <w:webHidden/>
              </w:rPr>
              <w:instrText xml:space="preserve"> PAGEREF _Toc527627072 \h </w:instrText>
            </w:r>
            <w:r w:rsidR="00DF010E" w:rsidRPr="002C2311">
              <w:rPr>
                <w:webHidden/>
              </w:rPr>
            </w:r>
            <w:r w:rsidR="00DF010E" w:rsidRPr="002C2311">
              <w:rPr>
                <w:webHidden/>
              </w:rPr>
              <w:fldChar w:fldCharType="separate"/>
            </w:r>
            <w:r w:rsidR="00BD6170">
              <w:rPr>
                <w:webHidden/>
              </w:rPr>
              <w:t>5</w:t>
            </w:r>
            <w:r w:rsidR="00DF010E" w:rsidRPr="002C2311">
              <w:rPr>
                <w:webHidden/>
              </w:rPr>
              <w:fldChar w:fldCharType="end"/>
            </w:r>
          </w:hyperlink>
        </w:p>
        <w:p w14:paraId="57507128" w14:textId="77777777" w:rsidR="00DF010E" w:rsidRPr="002C2311" w:rsidRDefault="005B717C" w:rsidP="00B933CF">
          <w:pPr>
            <w:pStyle w:val="TOC2"/>
            <w:spacing w:before="0"/>
            <w:rPr>
              <w:rFonts w:ascii="Arial" w:eastAsiaTheme="minorEastAsia" w:hAnsi="Arial" w:cs="Arial"/>
              <w:noProof/>
              <w:sz w:val="18"/>
              <w:szCs w:val="18"/>
            </w:rPr>
          </w:pPr>
          <w:hyperlink w:anchor="_Toc527627073" w:history="1">
            <w:r w:rsidR="00DF010E" w:rsidRPr="002C2311">
              <w:rPr>
                <w:rStyle w:val="Hyperlink"/>
                <w:rFonts w:ascii="Arial" w:hAnsi="Arial" w:cs="Arial"/>
                <w:b w:val="0"/>
                <w:noProof/>
                <w:sz w:val="18"/>
                <w:szCs w:val="18"/>
              </w:rPr>
              <w:t>1.1.</w:t>
            </w:r>
            <w:r w:rsidR="00DF010E" w:rsidRPr="002C2311">
              <w:rPr>
                <w:rFonts w:ascii="Arial" w:eastAsiaTheme="minorEastAsia" w:hAnsi="Arial" w:cs="Arial"/>
                <w:noProof/>
                <w:sz w:val="18"/>
                <w:szCs w:val="18"/>
              </w:rPr>
              <w:tab/>
            </w:r>
            <w:r w:rsidR="00DF010E" w:rsidRPr="002C2311">
              <w:rPr>
                <w:rStyle w:val="Hyperlink"/>
                <w:rFonts w:ascii="Arial" w:hAnsi="Arial" w:cs="Arial"/>
                <w:b w:val="0"/>
                <w:noProof/>
                <w:sz w:val="18"/>
                <w:szCs w:val="18"/>
              </w:rPr>
              <w:t>Purpose</w:t>
            </w:r>
            <w:r w:rsidR="00DF010E" w:rsidRPr="002C2311">
              <w:rPr>
                <w:rFonts w:ascii="Arial" w:hAnsi="Arial" w:cs="Arial"/>
                <w:noProof/>
                <w:webHidden/>
                <w:sz w:val="18"/>
                <w:szCs w:val="18"/>
              </w:rPr>
              <w:tab/>
            </w:r>
            <w:r w:rsidR="00DF010E" w:rsidRPr="002C2311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begin"/>
            </w:r>
            <w:r w:rsidR="00DF010E" w:rsidRPr="002C2311">
              <w:rPr>
                <w:rFonts w:ascii="Arial" w:hAnsi="Arial" w:cs="Arial"/>
                <w:noProof/>
                <w:webHidden/>
                <w:sz w:val="18"/>
                <w:szCs w:val="18"/>
              </w:rPr>
              <w:instrText xml:space="preserve"> PAGEREF _Toc527627073 \h </w:instrText>
            </w:r>
            <w:r w:rsidR="00DF010E" w:rsidRPr="002C2311">
              <w:rPr>
                <w:rFonts w:ascii="Arial" w:hAnsi="Arial" w:cs="Arial"/>
                <w:noProof/>
                <w:webHidden/>
                <w:sz w:val="18"/>
                <w:szCs w:val="18"/>
              </w:rPr>
            </w:r>
            <w:r w:rsidR="00DF010E" w:rsidRPr="002C2311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separate"/>
            </w:r>
            <w:r w:rsidR="00BD6170">
              <w:rPr>
                <w:rFonts w:ascii="Arial" w:hAnsi="Arial" w:cs="Arial"/>
                <w:noProof/>
                <w:webHidden/>
                <w:sz w:val="18"/>
                <w:szCs w:val="18"/>
              </w:rPr>
              <w:t>5</w:t>
            </w:r>
            <w:r w:rsidR="00DF010E" w:rsidRPr="002C2311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411F242" w14:textId="3CED5717" w:rsidR="00DF010E" w:rsidRPr="002C2311" w:rsidRDefault="005B717C" w:rsidP="00B933CF">
          <w:pPr>
            <w:pStyle w:val="TOC2"/>
            <w:spacing w:before="0"/>
            <w:rPr>
              <w:rFonts w:ascii="Arial" w:eastAsiaTheme="minorEastAsia" w:hAnsi="Arial" w:cs="Arial"/>
              <w:noProof/>
              <w:sz w:val="18"/>
              <w:szCs w:val="18"/>
            </w:rPr>
          </w:pPr>
          <w:hyperlink w:anchor="_Toc527627074" w:history="1">
            <w:r w:rsidR="00DF010E" w:rsidRPr="002C2311">
              <w:rPr>
                <w:rStyle w:val="Hyperlink"/>
                <w:rFonts w:ascii="Arial" w:hAnsi="Arial" w:cs="Arial"/>
                <w:b w:val="0"/>
                <w:noProof/>
                <w:sz w:val="18"/>
                <w:szCs w:val="18"/>
              </w:rPr>
              <w:t>1.2.</w:t>
            </w:r>
            <w:r w:rsidR="00DF010E" w:rsidRPr="002C2311">
              <w:rPr>
                <w:rFonts w:ascii="Arial" w:eastAsiaTheme="minorEastAsia" w:hAnsi="Arial" w:cs="Arial"/>
                <w:noProof/>
                <w:sz w:val="18"/>
                <w:szCs w:val="18"/>
              </w:rPr>
              <w:tab/>
            </w:r>
            <w:r w:rsidR="002C2311">
              <w:rPr>
                <w:rStyle w:val="Hyperlink"/>
                <w:rFonts w:ascii="Arial" w:hAnsi="Arial" w:cs="Arial"/>
                <w:b w:val="0"/>
                <w:noProof/>
                <w:sz w:val="18"/>
                <w:szCs w:val="18"/>
              </w:rPr>
              <w:t>Supported Desktop Browsers</w:t>
            </w:r>
            <w:r w:rsidR="00DF010E" w:rsidRPr="002C2311">
              <w:rPr>
                <w:rFonts w:ascii="Arial" w:hAnsi="Arial" w:cs="Arial"/>
                <w:noProof/>
                <w:webHidden/>
                <w:sz w:val="18"/>
                <w:szCs w:val="18"/>
              </w:rPr>
              <w:tab/>
            </w:r>
            <w:r w:rsidR="00DF010E" w:rsidRPr="002C2311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begin"/>
            </w:r>
            <w:r w:rsidR="00DF010E" w:rsidRPr="002C2311">
              <w:rPr>
                <w:rFonts w:ascii="Arial" w:hAnsi="Arial" w:cs="Arial"/>
                <w:noProof/>
                <w:webHidden/>
                <w:sz w:val="18"/>
                <w:szCs w:val="18"/>
              </w:rPr>
              <w:instrText xml:space="preserve"> PAGEREF _Toc527627074 \h </w:instrText>
            </w:r>
            <w:r w:rsidR="00DF010E" w:rsidRPr="002C2311">
              <w:rPr>
                <w:rFonts w:ascii="Arial" w:hAnsi="Arial" w:cs="Arial"/>
                <w:noProof/>
                <w:webHidden/>
                <w:sz w:val="18"/>
                <w:szCs w:val="18"/>
              </w:rPr>
            </w:r>
            <w:r w:rsidR="00DF010E" w:rsidRPr="002C2311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separate"/>
            </w:r>
            <w:r w:rsidR="00BD6170">
              <w:rPr>
                <w:rFonts w:ascii="Arial" w:hAnsi="Arial" w:cs="Arial"/>
                <w:noProof/>
                <w:webHidden/>
                <w:sz w:val="18"/>
                <w:szCs w:val="18"/>
              </w:rPr>
              <w:t>5</w:t>
            </w:r>
            <w:r w:rsidR="00DF010E" w:rsidRPr="002C2311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F87A8F0" w14:textId="549FB20A" w:rsidR="00DF010E" w:rsidRPr="002C2311" w:rsidRDefault="005B717C" w:rsidP="00B933CF">
          <w:pPr>
            <w:pStyle w:val="TOC2"/>
            <w:spacing w:before="0"/>
            <w:rPr>
              <w:rFonts w:ascii="Arial" w:eastAsiaTheme="minorEastAsia" w:hAnsi="Arial" w:cs="Arial"/>
              <w:noProof/>
              <w:sz w:val="18"/>
              <w:szCs w:val="18"/>
            </w:rPr>
          </w:pPr>
          <w:hyperlink w:anchor="_Toc527627075" w:history="1">
            <w:r w:rsidR="00DF010E" w:rsidRPr="002C2311">
              <w:rPr>
                <w:rStyle w:val="Hyperlink"/>
                <w:rFonts w:ascii="Arial" w:hAnsi="Arial" w:cs="Arial"/>
                <w:b w:val="0"/>
                <w:noProof/>
                <w:sz w:val="18"/>
                <w:szCs w:val="18"/>
              </w:rPr>
              <w:t>1.3.</w:t>
            </w:r>
            <w:r w:rsidR="00DF010E" w:rsidRPr="002C2311">
              <w:rPr>
                <w:rFonts w:ascii="Arial" w:eastAsiaTheme="minorEastAsia" w:hAnsi="Arial" w:cs="Arial"/>
                <w:noProof/>
                <w:sz w:val="18"/>
                <w:szCs w:val="18"/>
              </w:rPr>
              <w:tab/>
            </w:r>
            <w:r w:rsidR="00DF010E" w:rsidRPr="002C2311">
              <w:rPr>
                <w:rStyle w:val="Hyperlink"/>
                <w:rFonts w:ascii="Arial" w:hAnsi="Arial" w:cs="Arial"/>
                <w:b w:val="0"/>
                <w:noProof/>
                <w:sz w:val="18"/>
                <w:szCs w:val="18"/>
              </w:rPr>
              <w:t>Sup</w:t>
            </w:r>
            <w:r w:rsidR="002C2311">
              <w:rPr>
                <w:rStyle w:val="Hyperlink"/>
                <w:rFonts w:ascii="Arial" w:hAnsi="Arial" w:cs="Arial"/>
                <w:b w:val="0"/>
                <w:noProof/>
                <w:sz w:val="18"/>
                <w:szCs w:val="18"/>
              </w:rPr>
              <w:t>ported Mobile Browsers</w:t>
            </w:r>
            <w:r w:rsidR="00DF010E" w:rsidRPr="002C2311">
              <w:rPr>
                <w:rFonts w:ascii="Arial" w:hAnsi="Arial" w:cs="Arial"/>
                <w:noProof/>
                <w:webHidden/>
                <w:sz w:val="18"/>
                <w:szCs w:val="18"/>
              </w:rPr>
              <w:tab/>
            </w:r>
            <w:r w:rsidR="00DF010E" w:rsidRPr="002C2311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begin"/>
            </w:r>
            <w:r w:rsidR="00DF010E" w:rsidRPr="002C2311">
              <w:rPr>
                <w:rFonts w:ascii="Arial" w:hAnsi="Arial" w:cs="Arial"/>
                <w:noProof/>
                <w:webHidden/>
                <w:sz w:val="18"/>
                <w:szCs w:val="18"/>
              </w:rPr>
              <w:instrText xml:space="preserve"> PAGEREF _Toc527627075 \h </w:instrText>
            </w:r>
            <w:r w:rsidR="00DF010E" w:rsidRPr="002C2311">
              <w:rPr>
                <w:rFonts w:ascii="Arial" w:hAnsi="Arial" w:cs="Arial"/>
                <w:noProof/>
                <w:webHidden/>
                <w:sz w:val="18"/>
                <w:szCs w:val="18"/>
              </w:rPr>
            </w:r>
            <w:r w:rsidR="00DF010E" w:rsidRPr="002C2311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separate"/>
            </w:r>
            <w:r w:rsidR="00BD6170">
              <w:rPr>
                <w:rFonts w:ascii="Arial" w:hAnsi="Arial" w:cs="Arial"/>
                <w:noProof/>
                <w:webHidden/>
                <w:sz w:val="18"/>
                <w:szCs w:val="18"/>
              </w:rPr>
              <w:t>6</w:t>
            </w:r>
            <w:r w:rsidR="00DF010E" w:rsidRPr="002C2311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268ECA9" w14:textId="77777777" w:rsidR="00DF010E" w:rsidRDefault="005B717C" w:rsidP="00B933CF">
          <w:pPr>
            <w:pStyle w:val="TOC2"/>
            <w:spacing w:before="0"/>
            <w:rPr>
              <w:rStyle w:val="Hyperlink"/>
              <w:rFonts w:ascii="Arial" w:hAnsi="Arial" w:cs="Arial"/>
              <w:b w:val="0"/>
              <w:noProof/>
              <w:sz w:val="18"/>
              <w:szCs w:val="18"/>
            </w:rPr>
          </w:pPr>
          <w:hyperlink w:anchor="_Toc527627076" w:history="1">
            <w:r w:rsidR="00DF010E" w:rsidRPr="002C2311">
              <w:rPr>
                <w:rStyle w:val="Hyperlink"/>
                <w:rFonts w:ascii="Arial" w:hAnsi="Arial" w:cs="Arial"/>
                <w:b w:val="0"/>
                <w:noProof/>
                <w:sz w:val="18"/>
                <w:szCs w:val="18"/>
              </w:rPr>
              <w:t>1.4.</w:t>
            </w:r>
            <w:r w:rsidR="00DF010E" w:rsidRPr="002C2311">
              <w:rPr>
                <w:rFonts w:ascii="Arial" w:eastAsiaTheme="minorEastAsia" w:hAnsi="Arial" w:cs="Arial"/>
                <w:noProof/>
                <w:sz w:val="18"/>
                <w:szCs w:val="18"/>
              </w:rPr>
              <w:tab/>
            </w:r>
            <w:r w:rsidR="00DF010E" w:rsidRPr="002C2311">
              <w:rPr>
                <w:rStyle w:val="Hyperlink"/>
                <w:rFonts w:ascii="Arial" w:hAnsi="Arial" w:cs="Arial"/>
                <w:b w:val="0"/>
                <w:noProof/>
                <w:sz w:val="18"/>
                <w:szCs w:val="18"/>
              </w:rPr>
              <w:t>Definitions, Acronyms, and Abbreviations</w:t>
            </w:r>
            <w:r w:rsidR="00DF010E" w:rsidRPr="002C2311">
              <w:rPr>
                <w:rFonts w:ascii="Arial" w:hAnsi="Arial" w:cs="Arial"/>
                <w:noProof/>
                <w:webHidden/>
                <w:sz w:val="18"/>
                <w:szCs w:val="18"/>
              </w:rPr>
              <w:tab/>
            </w:r>
            <w:r w:rsidR="00DF010E" w:rsidRPr="002C2311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begin"/>
            </w:r>
            <w:r w:rsidR="00DF010E" w:rsidRPr="002C2311">
              <w:rPr>
                <w:rFonts w:ascii="Arial" w:hAnsi="Arial" w:cs="Arial"/>
                <w:noProof/>
                <w:webHidden/>
                <w:sz w:val="18"/>
                <w:szCs w:val="18"/>
              </w:rPr>
              <w:instrText xml:space="preserve"> PAGEREF _Toc527627076 \h </w:instrText>
            </w:r>
            <w:r w:rsidR="00DF010E" w:rsidRPr="002C2311">
              <w:rPr>
                <w:rFonts w:ascii="Arial" w:hAnsi="Arial" w:cs="Arial"/>
                <w:noProof/>
                <w:webHidden/>
                <w:sz w:val="18"/>
                <w:szCs w:val="18"/>
              </w:rPr>
            </w:r>
            <w:r w:rsidR="00DF010E" w:rsidRPr="002C2311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separate"/>
            </w:r>
            <w:r w:rsidR="00BD6170">
              <w:rPr>
                <w:rFonts w:ascii="Arial" w:hAnsi="Arial" w:cs="Arial"/>
                <w:noProof/>
                <w:webHidden/>
                <w:sz w:val="18"/>
                <w:szCs w:val="18"/>
              </w:rPr>
              <w:t>6</w:t>
            </w:r>
            <w:r w:rsidR="00DF010E" w:rsidRPr="002C2311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60B0FDD" w14:textId="77777777" w:rsidR="002C2311" w:rsidRPr="002C2311" w:rsidRDefault="002C2311" w:rsidP="002C2311">
          <w:pPr>
            <w:rPr>
              <w:b/>
            </w:rPr>
          </w:pPr>
        </w:p>
        <w:p w14:paraId="5E4BD168" w14:textId="77777777" w:rsidR="00DF010E" w:rsidRPr="002C2311" w:rsidRDefault="005B717C" w:rsidP="002C2311">
          <w:pPr>
            <w:pStyle w:val="TOC1"/>
            <w:rPr>
              <w:rStyle w:val="Hyperlink"/>
            </w:rPr>
          </w:pPr>
          <w:hyperlink w:anchor="_Toc527627077" w:history="1">
            <w:r w:rsidR="00DF010E" w:rsidRPr="002C2311">
              <w:rPr>
                <w:rStyle w:val="Hyperlink"/>
              </w:rPr>
              <w:t>2.</w:t>
            </w:r>
            <w:r w:rsidR="00DF010E" w:rsidRPr="002C2311">
              <w:rPr>
                <w:rFonts w:eastAsiaTheme="minorEastAsia"/>
              </w:rPr>
              <w:tab/>
            </w:r>
            <w:r w:rsidR="00DF010E" w:rsidRPr="002C2311">
              <w:rPr>
                <w:rStyle w:val="Hyperlink"/>
              </w:rPr>
              <w:t>System Description</w:t>
            </w:r>
            <w:r w:rsidR="00DF010E" w:rsidRPr="002C2311">
              <w:rPr>
                <w:webHidden/>
              </w:rPr>
              <w:tab/>
            </w:r>
            <w:r w:rsidR="00DF010E" w:rsidRPr="002C2311">
              <w:rPr>
                <w:webHidden/>
              </w:rPr>
              <w:fldChar w:fldCharType="begin"/>
            </w:r>
            <w:r w:rsidR="00DF010E" w:rsidRPr="002C2311">
              <w:rPr>
                <w:webHidden/>
              </w:rPr>
              <w:instrText xml:space="preserve"> PAGEREF _Toc527627077 \h </w:instrText>
            </w:r>
            <w:r w:rsidR="00DF010E" w:rsidRPr="002C2311">
              <w:rPr>
                <w:webHidden/>
              </w:rPr>
            </w:r>
            <w:r w:rsidR="00DF010E" w:rsidRPr="002C2311">
              <w:rPr>
                <w:webHidden/>
              </w:rPr>
              <w:fldChar w:fldCharType="separate"/>
            </w:r>
            <w:r w:rsidR="00BD6170">
              <w:rPr>
                <w:webHidden/>
              </w:rPr>
              <w:t>7</w:t>
            </w:r>
            <w:r w:rsidR="00DF010E" w:rsidRPr="002C2311">
              <w:rPr>
                <w:webHidden/>
              </w:rPr>
              <w:fldChar w:fldCharType="end"/>
            </w:r>
          </w:hyperlink>
        </w:p>
        <w:p w14:paraId="216C84FA" w14:textId="77777777" w:rsidR="002C2311" w:rsidRPr="002C2311" w:rsidRDefault="002C2311" w:rsidP="002C2311">
          <w:pPr>
            <w:rPr>
              <w:b/>
            </w:rPr>
          </w:pPr>
        </w:p>
        <w:p w14:paraId="1DAD5D99" w14:textId="77777777" w:rsidR="00DF010E" w:rsidRPr="002C2311" w:rsidRDefault="005B717C" w:rsidP="002C2311">
          <w:pPr>
            <w:pStyle w:val="TOC1"/>
            <w:rPr>
              <w:rFonts w:eastAsiaTheme="minorEastAsia"/>
            </w:rPr>
          </w:pPr>
          <w:hyperlink w:anchor="_Toc527627078" w:history="1">
            <w:r w:rsidR="00DF010E" w:rsidRPr="002C2311">
              <w:rPr>
                <w:rStyle w:val="Hyperlink"/>
              </w:rPr>
              <w:t>3.</w:t>
            </w:r>
            <w:r w:rsidR="00DF010E" w:rsidRPr="002C2311">
              <w:rPr>
                <w:rFonts w:eastAsiaTheme="minorEastAsia"/>
              </w:rPr>
              <w:tab/>
            </w:r>
            <w:r w:rsidR="00DF010E" w:rsidRPr="002C2311">
              <w:rPr>
                <w:rStyle w:val="Hyperlink"/>
                <w:rFonts w:eastAsia="SimSun"/>
                <w:lang w:eastAsia="ja-JP"/>
              </w:rPr>
              <w:t>System Navigation</w:t>
            </w:r>
            <w:r w:rsidR="00DF010E" w:rsidRPr="002C2311">
              <w:rPr>
                <w:webHidden/>
              </w:rPr>
              <w:tab/>
            </w:r>
            <w:r w:rsidR="00DF010E" w:rsidRPr="002C2311">
              <w:rPr>
                <w:webHidden/>
              </w:rPr>
              <w:fldChar w:fldCharType="begin"/>
            </w:r>
            <w:r w:rsidR="00DF010E" w:rsidRPr="002C2311">
              <w:rPr>
                <w:webHidden/>
              </w:rPr>
              <w:instrText xml:space="preserve"> PAGEREF _Toc527627078 \h </w:instrText>
            </w:r>
            <w:r w:rsidR="00DF010E" w:rsidRPr="002C2311">
              <w:rPr>
                <w:webHidden/>
              </w:rPr>
            </w:r>
            <w:r w:rsidR="00DF010E" w:rsidRPr="002C2311">
              <w:rPr>
                <w:webHidden/>
              </w:rPr>
              <w:fldChar w:fldCharType="separate"/>
            </w:r>
            <w:r w:rsidR="00BD6170">
              <w:rPr>
                <w:webHidden/>
              </w:rPr>
              <w:t>9</w:t>
            </w:r>
            <w:r w:rsidR="00DF010E" w:rsidRPr="002C2311">
              <w:rPr>
                <w:webHidden/>
              </w:rPr>
              <w:fldChar w:fldCharType="end"/>
            </w:r>
          </w:hyperlink>
        </w:p>
        <w:p w14:paraId="1EEC6FC1" w14:textId="77777777" w:rsidR="00DF010E" w:rsidRPr="00B933CF" w:rsidRDefault="005B717C" w:rsidP="00B933CF">
          <w:pPr>
            <w:pStyle w:val="TOC2"/>
            <w:spacing w:before="0"/>
            <w:rPr>
              <w:rFonts w:ascii="Arial" w:eastAsiaTheme="minorEastAsia" w:hAnsi="Arial" w:cs="Arial"/>
              <w:b w:val="0"/>
              <w:noProof/>
              <w:sz w:val="18"/>
              <w:szCs w:val="18"/>
            </w:rPr>
          </w:pPr>
          <w:hyperlink w:anchor="_Toc527627079" w:history="1">
            <w:r w:rsidR="00DF010E" w:rsidRPr="00B933CF">
              <w:rPr>
                <w:rStyle w:val="Hyperlink"/>
                <w:rFonts w:ascii="Arial" w:eastAsia="SimSun" w:hAnsi="Arial" w:cs="Arial"/>
                <w:b w:val="0"/>
                <w:noProof/>
                <w:sz w:val="18"/>
                <w:szCs w:val="18"/>
                <w:lang w:eastAsia="ja-JP"/>
              </w:rPr>
              <w:t>3.1.</w:t>
            </w:r>
            <w:r w:rsidR="00DF010E" w:rsidRPr="00B933CF">
              <w:rPr>
                <w:rFonts w:ascii="Arial" w:eastAsiaTheme="minorEastAsia" w:hAnsi="Arial" w:cs="Arial"/>
                <w:b w:val="0"/>
                <w:noProof/>
                <w:sz w:val="18"/>
                <w:szCs w:val="18"/>
              </w:rPr>
              <w:tab/>
            </w:r>
            <w:r w:rsidR="00DF010E" w:rsidRPr="00B933CF">
              <w:rPr>
                <w:rStyle w:val="Hyperlink"/>
                <w:rFonts w:ascii="Arial" w:hAnsi="Arial" w:cs="Arial"/>
                <w:b w:val="0"/>
                <w:noProof/>
                <w:sz w:val="18"/>
                <w:szCs w:val="18"/>
              </w:rPr>
              <w:t>Log-In Screen</w:t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tab/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fldChar w:fldCharType="begin"/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instrText xml:space="preserve"> PAGEREF _Toc527627079 \h </w:instrText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fldChar w:fldCharType="separate"/>
            </w:r>
            <w:r w:rsidR="00BD6170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t>9</w:t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F88094A" w14:textId="77777777" w:rsidR="00DF010E" w:rsidRPr="00B933CF" w:rsidRDefault="005B717C" w:rsidP="00B933CF">
          <w:pPr>
            <w:pStyle w:val="TOC2"/>
            <w:spacing w:before="0"/>
            <w:rPr>
              <w:rFonts w:ascii="Arial" w:eastAsiaTheme="minorEastAsia" w:hAnsi="Arial" w:cs="Arial"/>
              <w:b w:val="0"/>
              <w:noProof/>
              <w:sz w:val="18"/>
              <w:szCs w:val="18"/>
            </w:rPr>
          </w:pPr>
          <w:hyperlink w:anchor="_Toc527627080" w:history="1">
            <w:r w:rsidR="00DF010E" w:rsidRPr="00B933CF">
              <w:rPr>
                <w:rStyle w:val="Hyperlink"/>
                <w:rFonts w:ascii="Arial" w:hAnsi="Arial" w:cs="Arial"/>
                <w:b w:val="0"/>
                <w:noProof/>
                <w:sz w:val="18"/>
                <w:szCs w:val="18"/>
              </w:rPr>
              <w:t>3.2.</w:t>
            </w:r>
            <w:r w:rsidR="00DF010E" w:rsidRPr="00B933CF">
              <w:rPr>
                <w:rFonts w:ascii="Arial" w:eastAsiaTheme="minorEastAsia" w:hAnsi="Arial" w:cs="Arial"/>
                <w:b w:val="0"/>
                <w:noProof/>
                <w:sz w:val="18"/>
                <w:szCs w:val="18"/>
              </w:rPr>
              <w:tab/>
            </w:r>
            <w:r w:rsidR="00DF010E" w:rsidRPr="00B933CF">
              <w:rPr>
                <w:rStyle w:val="Hyperlink"/>
                <w:rFonts w:ascii="Arial" w:hAnsi="Arial" w:cs="Arial"/>
                <w:b w:val="0"/>
                <w:noProof/>
                <w:sz w:val="18"/>
                <w:szCs w:val="18"/>
              </w:rPr>
              <w:t>Portal Overview</w:t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tab/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fldChar w:fldCharType="begin"/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instrText xml:space="preserve"> PAGEREF _Toc527627080 \h </w:instrText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fldChar w:fldCharType="separate"/>
            </w:r>
            <w:r w:rsidR="00BD6170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t>10</w:t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0D95557" w14:textId="77777777" w:rsidR="00DF010E" w:rsidRPr="00B933CF" w:rsidRDefault="005B717C" w:rsidP="00B933CF">
          <w:pPr>
            <w:pStyle w:val="TOC2"/>
            <w:spacing w:before="0"/>
            <w:rPr>
              <w:rFonts w:ascii="Arial" w:eastAsiaTheme="minorEastAsia" w:hAnsi="Arial" w:cs="Arial"/>
              <w:b w:val="0"/>
              <w:noProof/>
              <w:sz w:val="18"/>
              <w:szCs w:val="18"/>
            </w:rPr>
          </w:pPr>
          <w:hyperlink w:anchor="_Toc527627081" w:history="1">
            <w:r w:rsidR="00DF010E" w:rsidRPr="00B933CF">
              <w:rPr>
                <w:rStyle w:val="Hyperlink"/>
                <w:rFonts w:ascii="Arial" w:hAnsi="Arial" w:cs="Arial"/>
                <w:b w:val="0"/>
                <w:noProof/>
                <w:sz w:val="18"/>
                <w:szCs w:val="18"/>
              </w:rPr>
              <w:t>3.3.</w:t>
            </w:r>
            <w:r w:rsidR="00DF010E" w:rsidRPr="00B933CF">
              <w:rPr>
                <w:rFonts w:ascii="Arial" w:eastAsiaTheme="minorEastAsia" w:hAnsi="Arial" w:cs="Arial"/>
                <w:b w:val="0"/>
                <w:noProof/>
                <w:sz w:val="18"/>
                <w:szCs w:val="18"/>
              </w:rPr>
              <w:tab/>
            </w:r>
            <w:r w:rsidR="00DF010E" w:rsidRPr="00B933CF">
              <w:rPr>
                <w:rStyle w:val="Hyperlink"/>
                <w:rFonts w:ascii="Arial" w:hAnsi="Arial" w:cs="Arial"/>
                <w:b w:val="0"/>
                <w:noProof/>
                <w:sz w:val="18"/>
                <w:szCs w:val="18"/>
              </w:rPr>
              <w:t>Register New Case</w:t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tab/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fldChar w:fldCharType="begin"/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instrText xml:space="preserve"> PAGEREF _Toc527627081 \h </w:instrText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fldChar w:fldCharType="separate"/>
            </w:r>
            <w:r w:rsidR="00BD6170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t>11</w:t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CABD561" w14:textId="7278B765" w:rsidR="00DF010E" w:rsidRPr="00B933CF" w:rsidRDefault="005B717C" w:rsidP="00B933CF">
          <w:pPr>
            <w:pStyle w:val="TOC2"/>
            <w:spacing w:before="0"/>
            <w:ind w:left="720" w:right="1017"/>
            <w:rPr>
              <w:rFonts w:ascii="Arial" w:eastAsiaTheme="minorEastAsia" w:hAnsi="Arial" w:cs="Arial"/>
              <w:b w:val="0"/>
              <w:noProof/>
              <w:sz w:val="18"/>
              <w:szCs w:val="18"/>
            </w:rPr>
          </w:pPr>
          <w:hyperlink w:anchor="_Toc527627082" w:history="1">
            <w:r w:rsidR="00DF010E" w:rsidRPr="00B933CF">
              <w:rPr>
                <w:rStyle w:val="Hyperlink"/>
                <w:rFonts w:ascii="Arial" w:hAnsi="Arial" w:cs="Arial"/>
                <w:b w:val="0"/>
                <w:noProof/>
                <w:sz w:val="18"/>
                <w:szCs w:val="18"/>
              </w:rPr>
              <w:t>3.3.1.IMEI Known</w:t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tab/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fldChar w:fldCharType="begin"/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instrText xml:space="preserve"> PAGEREF _Toc527627082 \h </w:instrText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fldChar w:fldCharType="separate"/>
            </w:r>
            <w:r w:rsidR="00BD6170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t>12</w:t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725BDDC" w14:textId="13B9AF0C" w:rsidR="00DF010E" w:rsidRPr="00B933CF" w:rsidRDefault="005B717C" w:rsidP="00B933CF">
          <w:pPr>
            <w:pStyle w:val="TOC2"/>
            <w:spacing w:before="0"/>
            <w:ind w:left="1260" w:right="1377" w:firstLine="270"/>
            <w:rPr>
              <w:rFonts w:ascii="Arial" w:eastAsiaTheme="minorEastAsia" w:hAnsi="Arial" w:cs="Arial"/>
              <w:b w:val="0"/>
              <w:noProof/>
              <w:sz w:val="18"/>
              <w:szCs w:val="18"/>
            </w:rPr>
          </w:pPr>
          <w:hyperlink w:anchor="_Toc527627083" w:history="1">
            <w:r w:rsidR="00DF010E" w:rsidRPr="00B933CF">
              <w:rPr>
                <w:rStyle w:val="Hyperlink"/>
                <w:rFonts w:ascii="Arial" w:hAnsi="Arial" w:cs="Arial"/>
                <w:b w:val="0"/>
                <w:noProof/>
                <w:sz w:val="18"/>
                <w:szCs w:val="18"/>
              </w:rPr>
              <w:t>3.3.1.1.Adding Incident &amp; User Information</w:t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tab/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fldChar w:fldCharType="begin"/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instrText xml:space="preserve"> PAGEREF _Toc527627083 \h </w:instrText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fldChar w:fldCharType="separate"/>
            </w:r>
            <w:r w:rsidR="00BD6170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t>17</w:t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DF16FAB" w14:textId="11922984" w:rsidR="00DF010E" w:rsidRPr="00B933CF" w:rsidRDefault="005B717C" w:rsidP="00B933CF">
          <w:pPr>
            <w:pStyle w:val="TOC2"/>
            <w:spacing w:before="0"/>
            <w:ind w:left="720" w:right="1017"/>
            <w:rPr>
              <w:rFonts w:ascii="Arial" w:eastAsiaTheme="minorEastAsia" w:hAnsi="Arial" w:cs="Arial"/>
              <w:b w:val="0"/>
              <w:noProof/>
              <w:sz w:val="18"/>
              <w:szCs w:val="18"/>
            </w:rPr>
          </w:pPr>
          <w:hyperlink w:anchor="_Toc527627084" w:history="1">
            <w:r w:rsidR="00DF010E" w:rsidRPr="00B933CF">
              <w:rPr>
                <w:rStyle w:val="Hyperlink"/>
                <w:rFonts w:ascii="Arial" w:hAnsi="Arial" w:cs="Arial"/>
                <w:b w:val="0"/>
                <w:noProof/>
                <w:sz w:val="18"/>
                <w:szCs w:val="18"/>
              </w:rPr>
              <w:t>3.3.2.IMEI Unknown</w:t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tab/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fldChar w:fldCharType="begin"/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instrText xml:space="preserve"> PAGEREF _Toc527627084 \h </w:instrText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fldChar w:fldCharType="separate"/>
            </w:r>
            <w:r w:rsidR="00BD6170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t>19</w:t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255EFA6" w14:textId="77777777" w:rsidR="00DF010E" w:rsidRPr="00B933CF" w:rsidRDefault="005B717C" w:rsidP="00B933CF">
          <w:pPr>
            <w:pStyle w:val="TOC2"/>
            <w:spacing w:before="0"/>
            <w:rPr>
              <w:rFonts w:ascii="Arial" w:eastAsiaTheme="minorEastAsia" w:hAnsi="Arial" w:cs="Arial"/>
              <w:b w:val="0"/>
              <w:noProof/>
              <w:sz w:val="18"/>
              <w:szCs w:val="18"/>
            </w:rPr>
          </w:pPr>
          <w:hyperlink w:anchor="_Toc527627085" w:history="1">
            <w:r w:rsidR="00DF010E" w:rsidRPr="00B933CF">
              <w:rPr>
                <w:rStyle w:val="Hyperlink"/>
                <w:rFonts w:ascii="Arial" w:hAnsi="Arial" w:cs="Arial"/>
                <w:b w:val="0"/>
                <w:noProof/>
                <w:sz w:val="18"/>
                <w:szCs w:val="18"/>
              </w:rPr>
              <w:t>3.4.</w:t>
            </w:r>
            <w:r w:rsidR="00DF010E" w:rsidRPr="00B933CF">
              <w:rPr>
                <w:rFonts w:ascii="Arial" w:eastAsiaTheme="minorEastAsia" w:hAnsi="Arial" w:cs="Arial"/>
                <w:b w:val="0"/>
                <w:noProof/>
                <w:sz w:val="18"/>
                <w:szCs w:val="18"/>
              </w:rPr>
              <w:tab/>
            </w:r>
            <w:r w:rsidR="00DF010E" w:rsidRPr="00B933CF">
              <w:rPr>
                <w:rStyle w:val="Hyperlink"/>
                <w:rFonts w:ascii="Arial" w:hAnsi="Arial" w:cs="Arial"/>
                <w:b w:val="0"/>
                <w:noProof/>
                <w:sz w:val="18"/>
                <w:szCs w:val="18"/>
              </w:rPr>
              <w:t>Search Cases</w:t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tab/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fldChar w:fldCharType="begin"/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instrText xml:space="preserve"> PAGEREF _Toc527627085 \h </w:instrText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fldChar w:fldCharType="separate"/>
            </w:r>
            <w:r w:rsidR="00BD6170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t>22</w:t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5D7AF50" w14:textId="77777777" w:rsidR="00DF010E" w:rsidRPr="00B933CF" w:rsidRDefault="005B717C" w:rsidP="00B933CF">
          <w:pPr>
            <w:pStyle w:val="TOC2"/>
            <w:spacing w:before="0"/>
            <w:rPr>
              <w:rFonts w:ascii="Arial" w:eastAsiaTheme="minorEastAsia" w:hAnsi="Arial" w:cs="Arial"/>
              <w:b w:val="0"/>
              <w:noProof/>
              <w:sz w:val="18"/>
              <w:szCs w:val="18"/>
            </w:rPr>
          </w:pPr>
          <w:hyperlink w:anchor="_Toc527627086" w:history="1">
            <w:r w:rsidR="00DF010E" w:rsidRPr="00B933CF">
              <w:rPr>
                <w:rStyle w:val="Hyperlink"/>
                <w:rFonts w:ascii="Arial" w:hAnsi="Arial" w:cs="Arial"/>
                <w:b w:val="0"/>
                <w:noProof/>
                <w:sz w:val="18"/>
                <w:szCs w:val="18"/>
              </w:rPr>
              <w:t>3.5.</w:t>
            </w:r>
            <w:r w:rsidR="00DF010E" w:rsidRPr="00B933CF">
              <w:rPr>
                <w:rFonts w:ascii="Arial" w:eastAsiaTheme="minorEastAsia" w:hAnsi="Arial" w:cs="Arial"/>
                <w:b w:val="0"/>
                <w:noProof/>
                <w:sz w:val="18"/>
                <w:szCs w:val="18"/>
              </w:rPr>
              <w:tab/>
            </w:r>
            <w:r w:rsidR="00DF010E" w:rsidRPr="00B933CF">
              <w:rPr>
                <w:rStyle w:val="Hyperlink"/>
                <w:rFonts w:ascii="Arial" w:hAnsi="Arial" w:cs="Arial"/>
                <w:b w:val="0"/>
                <w:noProof/>
                <w:sz w:val="18"/>
                <w:szCs w:val="18"/>
              </w:rPr>
              <w:t>View All Cases</w:t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tab/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fldChar w:fldCharType="begin"/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instrText xml:space="preserve"> PAGEREF _Toc527627086 \h </w:instrText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fldChar w:fldCharType="separate"/>
            </w:r>
            <w:r w:rsidR="00BD6170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t>23</w:t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E6D5B25" w14:textId="57E5E881" w:rsidR="00DF010E" w:rsidRPr="00B933CF" w:rsidRDefault="005B717C" w:rsidP="00B933CF">
          <w:pPr>
            <w:pStyle w:val="TOC2"/>
            <w:spacing w:before="0"/>
            <w:ind w:left="720" w:right="1017"/>
            <w:rPr>
              <w:rFonts w:ascii="Arial" w:eastAsiaTheme="minorEastAsia" w:hAnsi="Arial" w:cs="Arial"/>
              <w:b w:val="0"/>
              <w:noProof/>
              <w:sz w:val="18"/>
              <w:szCs w:val="18"/>
            </w:rPr>
          </w:pPr>
          <w:hyperlink w:anchor="_Toc527627087" w:history="1">
            <w:r w:rsidR="00DF010E" w:rsidRPr="00B933CF">
              <w:rPr>
                <w:rStyle w:val="Hyperlink"/>
                <w:rFonts w:ascii="Arial" w:hAnsi="Arial" w:cs="Arial"/>
                <w:b w:val="0"/>
                <w:noProof/>
                <w:sz w:val="18"/>
                <w:szCs w:val="18"/>
              </w:rPr>
              <w:t>3.5.1.View Pending Case</w:t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tab/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fldChar w:fldCharType="begin"/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instrText xml:space="preserve"> PAGEREF _Toc527627087 \h </w:instrText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fldChar w:fldCharType="separate"/>
            </w:r>
            <w:r w:rsidR="00BD6170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t>23</w:t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44E4E12" w14:textId="5A8E8BDA" w:rsidR="00DF010E" w:rsidRPr="00B933CF" w:rsidRDefault="005B717C" w:rsidP="00B933CF">
          <w:pPr>
            <w:pStyle w:val="TOC2"/>
            <w:spacing w:before="0"/>
            <w:ind w:left="1260" w:right="1377" w:firstLine="270"/>
            <w:rPr>
              <w:rFonts w:ascii="Arial" w:eastAsiaTheme="minorEastAsia" w:hAnsi="Arial" w:cs="Arial"/>
              <w:b w:val="0"/>
              <w:noProof/>
              <w:sz w:val="18"/>
              <w:szCs w:val="18"/>
            </w:rPr>
          </w:pPr>
          <w:hyperlink w:anchor="_Toc527627088" w:history="1">
            <w:r w:rsidR="00DF010E" w:rsidRPr="00B933CF">
              <w:rPr>
                <w:rStyle w:val="Hyperlink"/>
                <w:rFonts w:ascii="Arial" w:hAnsi="Arial" w:cs="Arial"/>
                <w:b w:val="0"/>
                <w:noProof/>
                <w:sz w:val="18"/>
                <w:szCs w:val="18"/>
              </w:rPr>
              <w:t>3.5.1.1.Update Case</w:t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tab/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fldChar w:fldCharType="begin"/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instrText xml:space="preserve"> PAGEREF _Toc527627088 \h </w:instrText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fldChar w:fldCharType="separate"/>
            </w:r>
            <w:r w:rsidR="00BD6170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t>26</w:t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B15C1C9" w14:textId="5904ADE4" w:rsidR="00DF010E" w:rsidRPr="00B933CF" w:rsidRDefault="005B717C" w:rsidP="00B933CF">
          <w:pPr>
            <w:pStyle w:val="TOC2"/>
            <w:spacing w:before="0"/>
            <w:ind w:left="1260" w:right="1377" w:firstLine="270"/>
            <w:rPr>
              <w:rFonts w:ascii="Arial" w:eastAsiaTheme="minorEastAsia" w:hAnsi="Arial" w:cs="Arial"/>
              <w:b w:val="0"/>
              <w:noProof/>
              <w:sz w:val="18"/>
              <w:szCs w:val="18"/>
            </w:rPr>
          </w:pPr>
          <w:hyperlink w:anchor="_Toc527627089" w:history="1">
            <w:r w:rsidR="00DF010E" w:rsidRPr="00B933CF">
              <w:rPr>
                <w:rStyle w:val="Hyperlink"/>
                <w:rFonts w:ascii="Arial" w:hAnsi="Arial" w:cs="Arial"/>
                <w:b w:val="0"/>
                <w:noProof/>
                <w:sz w:val="18"/>
                <w:szCs w:val="18"/>
              </w:rPr>
              <w:t>3.5.1.2.Block Case</w:t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tab/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fldChar w:fldCharType="begin"/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instrText xml:space="preserve"> PAGEREF _Toc527627089 \h </w:instrText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fldChar w:fldCharType="separate"/>
            </w:r>
            <w:r w:rsidR="00BD6170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t>29</w:t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CB80D2B" w14:textId="0F225145" w:rsidR="00DF010E" w:rsidRPr="00B933CF" w:rsidRDefault="005B717C" w:rsidP="00B933CF">
          <w:pPr>
            <w:pStyle w:val="TOC2"/>
            <w:spacing w:before="0"/>
            <w:ind w:left="1260" w:right="1377" w:firstLine="270"/>
            <w:rPr>
              <w:rFonts w:ascii="Arial" w:eastAsiaTheme="minorEastAsia" w:hAnsi="Arial" w:cs="Arial"/>
              <w:b w:val="0"/>
              <w:noProof/>
              <w:sz w:val="18"/>
              <w:szCs w:val="18"/>
            </w:rPr>
          </w:pPr>
          <w:hyperlink w:anchor="_Toc527627090" w:history="1">
            <w:r w:rsidR="00DF010E" w:rsidRPr="00B933CF">
              <w:rPr>
                <w:rStyle w:val="Hyperlink"/>
                <w:rFonts w:ascii="Arial" w:hAnsi="Arial" w:cs="Arial"/>
                <w:b w:val="0"/>
                <w:noProof/>
                <w:sz w:val="18"/>
                <w:szCs w:val="18"/>
              </w:rPr>
              <w:t>3.5.1.3.Recover Case</w:t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tab/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fldChar w:fldCharType="begin"/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instrText xml:space="preserve"> PAGEREF _Toc527627090 \h </w:instrText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fldChar w:fldCharType="separate"/>
            </w:r>
            <w:r w:rsidR="00BD6170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t>31</w:t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BDDF999" w14:textId="79F3E142" w:rsidR="00DF010E" w:rsidRPr="00B933CF" w:rsidRDefault="005B717C" w:rsidP="00B933CF">
          <w:pPr>
            <w:pStyle w:val="TOC2"/>
            <w:spacing w:before="0"/>
            <w:ind w:left="720" w:right="1017"/>
            <w:rPr>
              <w:rFonts w:ascii="Arial" w:eastAsiaTheme="minorEastAsia" w:hAnsi="Arial" w:cs="Arial"/>
              <w:b w:val="0"/>
              <w:noProof/>
              <w:sz w:val="18"/>
              <w:szCs w:val="18"/>
            </w:rPr>
          </w:pPr>
          <w:hyperlink w:anchor="_Toc527627091" w:history="1">
            <w:r w:rsidR="00DF010E" w:rsidRPr="00B933CF">
              <w:rPr>
                <w:rStyle w:val="Hyperlink"/>
                <w:rFonts w:ascii="Arial" w:hAnsi="Arial" w:cs="Arial"/>
                <w:b w:val="0"/>
                <w:noProof/>
                <w:sz w:val="18"/>
                <w:szCs w:val="18"/>
              </w:rPr>
              <w:t>3.5.2.View Blocked Cases</w:t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tab/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fldChar w:fldCharType="begin"/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instrText xml:space="preserve"> PAGEREF _Toc527627091 \h </w:instrText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fldChar w:fldCharType="separate"/>
            </w:r>
            <w:r w:rsidR="00BD6170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t>33</w:t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DBD274A" w14:textId="1BD96E62" w:rsidR="00DF010E" w:rsidRPr="00B933CF" w:rsidRDefault="005B717C" w:rsidP="00B933CF">
          <w:pPr>
            <w:pStyle w:val="TOC2"/>
            <w:spacing w:before="0"/>
            <w:ind w:left="720" w:right="1017"/>
            <w:rPr>
              <w:rFonts w:ascii="Arial" w:eastAsiaTheme="minorEastAsia" w:hAnsi="Arial" w:cs="Arial"/>
              <w:b w:val="0"/>
              <w:noProof/>
              <w:sz w:val="18"/>
              <w:szCs w:val="18"/>
            </w:rPr>
          </w:pPr>
          <w:hyperlink w:anchor="_Toc527627092" w:history="1">
            <w:r w:rsidR="00DF010E" w:rsidRPr="00B933CF">
              <w:rPr>
                <w:rStyle w:val="Hyperlink"/>
                <w:rFonts w:ascii="Arial" w:hAnsi="Arial" w:cs="Arial"/>
                <w:b w:val="0"/>
                <w:noProof/>
                <w:sz w:val="18"/>
                <w:szCs w:val="18"/>
              </w:rPr>
              <w:t>3.5.3.View Recovered Cases</w:t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tab/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fldChar w:fldCharType="begin"/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instrText xml:space="preserve"> PAGEREF _Toc527627092 \h </w:instrText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fldChar w:fldCharType="separate"/>
            </w:r>
            <w:r w:rsidR="00BD6170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t>34</w:t>
            </w:r>
            <w:r w:rsidR="00DF010E" w:rsidRPr="00B933CF">
              <w:rPr>
                <w:rFonts w:ascii="Arial" w:hAnsi="Arial" w:cs="Arial"/>
                <w:b w:val="0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927F1C2" w14:textId="28795D34" w:rsidR="00134BBC" w:rsidRPr="00DF010E" w:rsidRDefault="000F00B1" w:rsidP="004C0398">
          <w:pPr>
            <w:pStyle w:val="xFMHead2"/>
            <w:spacing w:after="0"/>
            <w:rPr>
              <w:b w:val="0"/>
              <w:noProof/>
              <w:sz w:val="18"/>
              <w:szCs w:val="18"/>
            </w:rPr>
          </w:pPr>
          <w:r w:rsidRPr="00DF010E">
            <w:rPr>
              <w:b w:val="0"/>
              <w:noProof/>
              <w:sz w:val="18"/>
              <w:szCs w:val="18"/>
            </w:rPr>
            <w:fldChar w:fldCharType="end"/>
          </w:r>
        </w:p>
        <w:p w14:paraId="45F7281A" w14:textId="77777777" w:rsidR="004C0398" w:rsidRPr="00DA4EFC" w:rsidRDefault="004C0398" w:rsidP="004C0398">
          <w:pPr>
            <w:pStyle w:val="xFMHead2"/>
            <w:spacing w:after="0"/>
            <w:rPr>
              <w:b w:val="0"/>
              <w:noProof/>
              <w:sz w:val="18"/>
              <w:szCs w:val="18"/>
            </w:rPr>
          </w:pPr>
        </w:p>
        <w:p w14:paraId="35CA347A" w14:textId="77777777" w:rsidR="004C0398" w:rsidRPr="00DA4EFC" w:rsidRDefault="004C0398" w:rsidP="004C0398">
          <w:pPr>
            <w:pStyle w:val="xFMHead2"/>
            <w:spacing w:after="0"/>
            <w:rPr>
              <w:b w:val="0"/>
              <w:noProof/>
              <w:sz w:val="18"/>
              <w:szCs w:val="18"/>
            </w:rPr>
          </w:pPr>
        </w:p>
        <w:p w14:paraId="294C0DA7" w14:textId="77777777" w:rsidR="004C0398" w:rsidRPr="00DA4EFC" w:rsidRDefault="004C0398" w:rsidP="004C0398">
          <w:pPr>
            <w:pStyle w:val="xFMHead2"/>
            <w:spacing w:after="0"/>
            <w:rPr>
              <w:b w:val="0"/>
              <w:noProof/>
              <w:sz w:val="18"/>
              <w:szCs w:val="18"/>
            </w:rPr>
          </w:pPr>
        </w:p>
        <w:p w14:paraId="65B497A2" w14:textId="77777777" w:rsidR="004C0398" w:rsidRPr="00DA4EFC" w:rsidRDefault="004C0398" w:rsidP="004C0398">
          <w:pPr>
            <w:pStyle w:val="xFMHead2"/>
            <w:spacing w:after="0"/>
            <w:rPr>
              <w:b w:val="0"/>
              <w:bCs/>
              <w:noProof/>
              <w:sz w:val="18"/>
              <w:szCs w:val="18"/>
            </w:rPr>
          </w:pPr>
        </w:p>
        <w:p w14:paraId="5C2A0521" w14:textId="77777777" w:rsidR="004C0398" w:rsidRPr="00DA4EFC" w:rsidRDefault="004C0398" w:rsidP="004C0398">
          <w:pPr>
            <w:pStyle w:val="xFMHead2"/>
            <w:spacing w:after="0"/>
            <w:rPr>
              <w:b w:val="0"/>
              <w:bCs/>
              <w:noProof/>
              <w:sz w:val="18"/>
              <w:szCs w:val="18"/>
            </w:rPr>
          </w:pPr>
        </w:p>
        <w:p w14:paraId="5313B6AD" w14:textId="77777777" w:rsidR="004C0398" w:rsidRPr="00DA4EFC" w:rsidRDefault="004C0398" w:rsidP="004C0398">
          <w:pPr>
            <w:pStyle w:val="xFMHead2"/>
            <w:spacing w:after="0"/>
            <w:rPr>
              <w:b w:val="0"/>
              <w:bCs/>
              <w:noProof/>
              <w:sz w:val="18"/>
              <w:szCs w:val="18"/>
            </w:rPr>
          </w:pPr>
        </w:p>
        <w:p w14:paraId="3653F612" w14:textId="77777777" w:rsidR="004C0398" w:rsidRPr="00DA4EFC" w:rsidRDefault="004C0398" w:rsidP="004C0398">
          <w:pPr>
            <w:pStyle w:val="xFMHead2"/>
            <w:spacing w:after="0"/>
            <w:rPr>
              <w:b w:val="0"/>
              <w:bCs/>
              <w:noProof/>
              <w:sz w:val="18"/>
              <w:szCs w:val="18"/>
            </w:rPr>
          </w:pPr>
        </w:p>
        <w:p w14:paraId="4E13E79B" w14:textId="77777777" w:rsidR="004C0398" w:rsidRPr="00DA4EFC" w:rsidRDefault="004C0398" w:rsidP="004C0398">
          <w:pPr>
            <w:pStyle w:val="xFMHead2"/>
            <w:spacing w:after="0"/>
            <w:rPr>
              <w:b w:val="0"/>
              <w:bCs/>
              <w:noProof/>
              <w:sz w:val="18"/>
              <w:szCs w:val="18"/>
            </w:rPr>
          </w:pPr>
        </w:p>
        <w:p w14:paraId="6CA901B1" w14:textId="77777777" w:rsidR="004C0398" w:rsidRPr="00DA4EFC" w:rsidRDefault="004C0398" w:rsidP="004C0398">
          <w:pPr>
            <w:pStyle w:val="xFMHead2"/>
            <w:spacing w:after="0"/>
            <w:rPr>
              <w:b w:val="0"/>
              <w:bCs/>
              <w:noProof/>
              <w:sz w:val="18"/>
              <w:szCs w:val="18"/>
            </w:rPr>
          </w:pPr>
        </w:p>
        <w:p w14:paraId="2AB2E215" w14:textId="77777777" w:rsidR="004C0398" w:rsidRPr="00DA4EFC" w:rsidRDefault="004C0398" w:rsidP="004C0398">
          <w:pPr>
            <w:pStyle w:val="xFMHead2"/>
            <w:spacing w:after="0"/>
            <w:rPr>
              <w:b w:val="0"/>
              <w:bCs/>
              <w:noProof/>
              <w:sz w:val="18"/>
              <w:szCs w:val="18"/>
            </w:rPr>
          </w:pPr>
        </w:p>
        <w:p w14:paraId="2B97FFFE" w14:textId="77777777" w:rsidR="004C0398" w:rsidRPr="00DA4EFC" w:rsidRDefault="004C0398" w:rsidP="004C0398">
          <w:pPr>
            <w:pStyle w:val="xFMHead2"/>
            <w:spacing w:after="0"/>
            <w:rPr>
              <w:b w:val="0"/>
              <w:bCs/>
              <w:noProof/>
              <w:sz w:val="18"/>
              <w:szCs w:val="18"/>
            </w:rPr>
          </w:pPr>
        </w:p>
        <w:p w14:paraId="01448E3E" w14:textId="77777777" w:rsidR="004C0398" w:rsidRPr="00DA4EFC" w:rsidRDefault="004C0398" w:rsidP="004C0398">
          <w:pPr>
            <w:pStyle w:val="xFMHead2"/>
            <w:spacing w:after="0"/>
            <w:rPr>
              <w:b w:val="0"/>
              <w:bCs/>
              <w:noProof/>
              <w:sz w:val="18"/>
              <w:szCs w:val="18"/>
            </w:rPr>
          </w:pPr>
        </w:p>
        <w:p w14:paraId="3E118144" w14:textId="77777777" w:rsidR="004C0398" w:rsidRPr="00DA4EFC" w:rsidRDefault="004C0398" w:rsidP="004C0398">
          <w:pPr>
            <w:pStyle w:val="xFMHead2"/>
            <w:spacing w:after="0"/>
            <w:rPr>
              <w:b w:val="0"/>
              <w:bCs/>
              <w:noProof/>
              <w:sz w:val="18"/>
              <w:szCs w:val="18"/>
            </w:rPr>
          </w:pPr>
        </w:p>
        <w:p w14:paraId="4098F601" w14:textId="77777777" w:rsidR="004C0398" w:rsidRPr="00DA4EFC" w:rsidRDefault="004C0398" w:rsidP="004C0398">
          <w:pPr>
            <w:pStyle w:val="xFMHead2"/>
            <w:spacing w:after="0"/>
            <w:rPr>
              <w:b w:val="0"/>
              <w:bCs/>
              <w:noProof/>
              <w:sz w:val="18"/>
              <w:szCs w:val="18"/>
            </w:rPr>
          </w:pPr>
        </w:p>
        <w:p w14:paraId="10E3CEDC" w14:textId="77777777" w:rsidR="006D635D" w:rsidRPr="00DA4EFC" w:rsidRDefault="006D635D" w:rsidP="004C0398">
          <w:pPr>
            <w:pStyle w:val="xFMHead2"/>
            <w:spacing w:after="0"/>
            <w:rPr>
              <w:b w:val="0"/>
              <w:bCs/>
              <w:noProof/>
              <w:sz w:val="18"/>
              <w:szCs w:val="18"/>
            </w:rPr>
          </w:pPr>
        </w:p>
        <w:p w14:paraId="0E8377BC" w14:textId="77777777" w:rsidR="006D635D" w:rsidRDefault="006D635D" w:rsidP="004C0398">
          <w:pPr>
            <w:pStyle w:val="xFMHead2"/>
            <w:spacing w:after="0"/>
            <w:rPr>
              <w:b w:val="0"/>
              <w:bCs/>
              <w:noProof/>
              <w:sz w:val="18"/>
              <w:szCs w:val="18"/>
            </w:rPr>
          </w:pPr>
        </w:p>
        <w:p w14:paraId="16EA8368" w14:textId="77777777" w:rsidR="00B933CF" w:rsidRDefault="00B933CF" w:rsidP="004C0398">
          <w:pPr>
            <w:pStyle w:val="xFMHead2"/>
            <w:spacing w:after="0"/>
            <w:rPr>
              <w:b w:val="0"/>
              <w:bCs/>
              <w:noProof/>
              <w:sz w:val="18"/>
              <w:szCs w:val="18"/>
            </w:rPr>
          </w:pPr>
        </w:p>
        <w:p w14:paraId="3DBFE667" w14:textId="77777777" w:rsidR="00B933CF" w:rsidRDefault="00B933CF" w:rsidP="004C0398">
          <w:pPr>
            <w:pStyle w:val="xFMHead2"/>
            <w:spacing w:after="0"/>
            <w:rPr>
              <w:b w:val="0"/>
              <w:bCs/>
              <w:noProof/>
              <w:sz w:val="18"/>
              <w:szCs w:val="18"/>
            </w:rPr>
          </w:pPr>
        </w:p>
        <w:p w14:paraId="05F6CB0C" w14:textId="77777777" w:rsidR="00B933CF" w:rsidRDefault="00B933CF" w:rsidP="004C0398">
          <w:pPr>
            <w:pStyle w:val="xFMHead2"/>
            <w:spacing w:after="0"/>
            <w:rPr>
              <w:b w:val="0"/>
              <w:bCs/>
              <w:noProof/>
              <w:sz w:val="18"/>
              <w:szCs w:val="18"/>
            </w:rPr>
          </w:pPr>
        </w:p>
        <w:p w14:paraId="67D845BA" w14:textId="77777777" w:rsidR="00B933CF" w:rsidRDefault="00B933CF" w:rsidP="004C0398">
          <w:pPr>
            <w:pStyle w:val="xFMHead2"/>
            <w:spacing w:after="0"/>
            <w:rPr>
              <w:b w:val="0"/>
              <w:bCs/>
              <w:noProof/>
              <w:sz w:val="18"/>
              <w:szCs w:val="18"/>
            </w:rPr>
          </w:pPr>
        </w:p>
        <w:p w14:paraId="6EF7DD83" w14:textId="77777777" w:rsidR="00B933CF" w:rsidRDefault="00B933CF" w:rsidP="004C0398">
          <w:pPr>
            <w:pStyle w:val="xFMHead2"/>
            <w:spacing w:after="0"/>
            <w:rPr>
              <w:b w:val="0"/>
              <w:bCs/>
              <w:noProof/>
              <w:sz w:val="18"/>
              <w:szCs w:val="18"/>
            </w:rPr>
          </w:pPr>
        </w:p>
        <w:p w14:paraId="35F9EED7" w14:textId="77777777" w:rsidR="00B933CF" w:rsidRDefault="00B933CF" w:rsidP="004C0398">
          <w:pPr>
            <w:pStyle w:val="xFMHead2"/>
            <w:spacing w:after="0"/>
            <w:rPr>
              <w:b w:val="0"/>
              <w:bCs/>
              <w:noProof/>
              <w:sz w:val="18"/>
              <w:szCs w:val="18"/>
            </w:rPr>
          </w:pPr>
        </w:p>
        <w:p w14:paraId="504C7882" w14:textId="77777777" w:rsidR="00B933CF" w:rsidRDefault="00B933CF" w:rsidP="004C0398">
          <w:pPr>
            <w:pStyle w:val="xFMHead2"/>
            <w:spacing w:after="0"/>
            <w:rPr>
              <w:b w:val="0"/>
              <w:bCs/>
              <w:noProof/>
              <w:sz w:val="18"/>
              <w:szCs w:val="18"/>
            </w:rPr>
          </w:pPr>
        </w:p>
        <w:p w14:paraId="20B7FB3B" w14:textId="77777777" w:rsidR="00B933CF" w:rsidRDefault="00B933CF" w:rsidP="004C0398">
          <w:pPr>
            <w:pStyle w:val="xFMHead2"/>
            <w:spacing w:after="0"/>
            <w:rPr>
              <w:b w:val="0"/>
              <w:bCs/>
              <w:noProof/>
              <w:sz w:val="18"/>
              <w:szCs w:val="18"/>
            </w:rPr>
          </w:pPr>
        </w:p>
        <w:p w14:paraId="4D2DBE68" w14:textId="77777777" w:rsidR="00B933CF" w:rsidRDefault="00B933CF" w:rsidP="004C0398">
          <w:pPr>
            <w:pStyle w:val="xFMHead2"/>
            <w:spacing w:after="0"/>
            <w:rPr>
              <w:b w:val="0"/>
              <w:bCs/>
              <w:noProof/>
              <w:sz w:val="18"/>
              <w:szCs w:val="18"/>
            </w:rPr>
          </w:pPr>
        </w:p>
        <w:p w14:paraId="6EEE698E" w14:textId="77777777" w:rsidR="00B933CF" w:rsidRDefault="00B933CF" w:rsidP="004C0398">
          <w:pPr>
            <w:pStyle w:val="xFMHead2"/>
            <w:spacing w:after="0"/>
            <w:rPr>
              <w:b w:val="0"/>
              <w:bCs/>
              <w:noProof/>
              <w:sz w:val="18"/>
              <w:szCs w:val="18"/>
            </w:rPr>
          </w:pPr>
        </w:p>
        <w:p w14:paraId="4B545B41" w14:textId="77777777" w:rsidR="00B933CF" w:rsidRPr="00DA4EFC" w:rsidRDefault="00B933CF" w:rsidP="004C0398">
          <w:pPr>
            <w:pStyle w:val="xFMHead2"/>
            <w:spacing w:after="0"/>
            <w:rPr>
              <w:b w:val="0"/>
              <w:bCs/>
              <w:noProof/>
              <w:sz w:val="18"/>
              <w:szCs w:val="18"/>
            </w:rPr>
          </w:pPr>
        </w:p>
        <w:p w14:paraId="64952868" w14:textId="77777777" w:rsidR="006D635D" w:rsidRPr="00DA4EFC" w:rsidRDefault="006D635D" w:rsidP="004C0398">
          <w:pPr>
            <w:pStyle w:val="xFMHead2"/>
            <w:spacing w:after="0"/>
            <w:rPr>
              <w:b w:val="0"/>
              <w:bCs/>
              <w:noProof/>
              <w:sz w:val="18"/>
              <w:szCs w:val="18"/>
            </w:rPr>
          </w:pPr>
        </w:p>
        <w:p w14:paraId="2C38223C" w14:textId="5E1F0A7A" w:rsidR="00392A47" w:rsidRPr="00B933CF" w:rsidRDefault="00392A47" w:rsidP="00392A47">
          <w:pPr>
            <w:pStyle w:val="xFMHead2"/>
            <w:rPr>
              <w:sz w:val="22"/>
              <w:szCs w:val="22"/>
            </w:rPr>
          </w:pPr>
          <w:r w:rsidRPr="00B933CF">
            <w:rPr>
              <w:sz w:val="22"/>
              <w:szCs w:val="22"/>
            </w:rPr>
            <w:lastRenderedPageBreak/>
            <w:t>Figures</w:t>
          </w:r>
        </w:p>
        <w:p w14:paraId="293885DF" w14:textId="76199F42" w:rsidR="008849E8" w:rsidRPr="00DA4EFC" w:rsidRDefault="008849E8">
          <w:pPr>
            <w:pStyle w:val="TableofFigures"/>
            <w:tabs>
              <w:tab w:val="right" w:leader="dot" w:pos="9197"/>
            </w:tabs>
            <w:rPr>
              <w:rFonts w:ascii="Arial" w:eastAsiaTheme="minorEastAsia" w:hAnsi="Arial" w:cs="Arial"/>
              <w:noProof/>
              <w:sz w:val="18"/>
              <w:szCs w:val="18"/>
            </w:rPr>
          </w:pPr>
          <w:r w:rsidRPr="00DA4EFC">
            <w:rPr>
              <w:rFonts w:ascii="Arial" w:hAnsi="Arial" w:cs="Arial"/>
              <w:b/>
              <w:bCs/>
              <w:noProof/>
              <w:sz w:val="18"/>
              <w:szCs w:val="18"/>
            </w:rPr>
            <w:fldChar w:fldCharType="begin"/>
          </w:r>
          <w:r w:rsidRPr="00DA4EFC">
            <w:rPr>
              <w:rFonts w:ascii="Arial" w:hAnsi="Arial" w:cs="Arial"/>
              <w:b/>
              <w:bCs/>
              <w:noProof/>
              <w:sz w:val="18"/>
              <w:szCs w:val="18"/>
            </w:rPr>
            <w:instrText xml:space="preserve"> TOC \h \z \c "Figure" </w:instrText>
          </w:r>
          <w:r w:rsidRPr="00DA4EFC">
            <w:rPr>
              <w:rFonts w:ascii="Arial" w:hAnsi="Arial" w:cs="Arial"/>
              <w:b/>
              <w:bCs/>
              <w:noProof/>
              <w:sz w:val="18"/>
              <w:szCs w:val="18"/>
            </w:rPr>
            <w:fldChar w:fldCharType="separate"/>
          </w:r>
          <w:hyperlink w:anchor="_Toc526769059" w:history="1">
            <w:r w:rsidRPr="00DA4EFC">
              <w:rPr>
                <w:rStyle w:val="Hyperlink"/>
                <w:rFonts w:ascii="Arial" w:hAnsi="Arial" w:cs="Arial"/>
                <w:noProof/>
                <w:sz w:val="18"/>
                <w:szCs w:val="18"/>
              </w:rPr>
              <w:t>Figure 1–Login Screen</w:t>
            </w:r>
            <w:r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tab/>
            </w:r>
            <w:r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begin"/>
            </w:r>
            <w:r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instrText xml:space="preserve"> PAGEREF _Toc526769059 \h </w:instrText>
            </w:r>
            <w:r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</w:r>
            <w:r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separate"/>
            </w:r>
            <w:r w:rsidR="00BD6170">
              <w:rPr>
                <w:rFonts w:ascii="Arial" w:hAnsi="Arial" w:cs="Arial"/>
                <w:noProof/>
                <w:webHidden/>
                <w:sz w:val="18"/>
                <w:szCs w:val="18"/>
              </w:rPr>
              <w:t>9</w:t>
            </w:r>
            <w:r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8748942" w14:textId="77777777" w:rsidR="008849E8" w:rsidRPr="00DA4EFC" w:rsidRDefault="005B717C">
          <w:pPr>
            <w:pStyle w:val="TableofFigures"/>
            <w:tabs>
              <w:tab w:val="right" w:leader="dot" w:pos="9197"/>
            </w:tabs>
            <w:rPr>
              <w:rFonts w:ascii="Arial" w:eastAsiaTheme="minorEastAsia" w:hAnsi="Arial" w:cs="Arial"/>
              <w:noProof/>
              <w:sz w:val="18"/>
              <w:szCs w:val="18"/>
            </w:rPr>
          </w:pPr>
          <w:hyperlink w:anchor="_Toc526769060" w:history="1">
            <w:r w:rsidR="008849E8" w:rsidRPr="00DA4EFC">
              <w:rPr>
                <w:rStyle w:val="Hyperlink"/>
                <w:rFonts w:ascii="Arial" w:hAnsi="Arial" w:cs="Arial"/>
                <w:noProof/>
                <w:sz w:val="18"/>
                <w:szCs w:val="18"/>
              </w:rPr>
              <w:t>Figure 2–Portal Sections</w: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tab/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begin"/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instrText xml:space="preserve"> PAGEREF _Toc526769060 \h </w:instrTex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separate"/>
            </w:r>
            <w:r w:rsidR="00BD6170">
              <w:rPr>
                <w:rFonts w:ascii="Arial" w:hAnsi="Arial" w:cs="Arial"/>
                <w:noProof/>
                <w:webHidden/>
                <w:sz w:val="18"/>
                <w:szCs w:val="18"/>
              </w:rPr>
              <w:t>10</w: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9C2B398" w14:textId="77777777" w:rsidR="008849E8" w:rsidRPr="00DA4EFC" w:rsidRDefault="005B717C">
          <w:pPr>
            <w:pStyle w:val="TableofFigures"/>
            <w:tabs>
              <w:tab w:val="right" w:leader="dot" w:pos="9197"/>
            </w:tabs>
            <w:rPr>
              <w:rFonts w:ascii="Arial" w:eastAsiaTheme="minorEastAsia" w:hAnsi="Arial" w:cs="Arial"/>
              <w:noProof/>
              <w:sz w:val="18"/>
              <w:szCs w:val="18"/>
            </w:rPr>
          </w:pPr>
          <w:hyperlink w:anchor="_Toc526769061" w:history="1">
            <w:r w:rsidR="008849E8" w:rsidRPr="00DA4EFC">
              <w:rPr>
                <w:rStyle w:val="Hyperlink"/>
                <w:rFonts w:ascii="Arial" w:hAnsi="Arial" w:cs="Arial"/>
                <w:noProof/>
                <w:sz w:val="18"/>
                <w:szCs w:val="18"/>
              </w:rPr>
              <w:t>Figure 3–New Case</w: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tab/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begin"/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instrText xml:space="preserve"> PAGEREF _Toc526769061 \h </w:instrTex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separate"/>
            </w:r>
            <w:r w:rsidR="00BD6170">
              <w:rPr>
                <w:rFonts w:ascii="Arial" w:hAnsi="Arial" w:cs="Arial"/>
                <w:noProof/>
                <w:webHidden/>
                <w:sz w:val="18"/>
                <w:szCs w:val="18"/>
              </w:rPr>
              <w:t>11</w: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D70A98F" w14:textId="77777777" w:rsidR="008849E8" w:rsidRPr="00DA4EFC" w:rsidRDefault="005B717C">
          <w:pPr>
            <w:pStyle w:val="TableofFigures"/>
            <w:tabs>
              <w:tab w:val="right" w:leader="dot" w:pos="9197"/>
            </w:tabs>
            <w:rPr>
              <w:rFonts w:ascii="Arial" w:eastAsiaTheme="minorEastAsia" w:hAnsi="Arial" w:cs="Arial"/>
              <w:noProof/>
              <w:sz w:val="18"/>
              <w:szCs w:val="18"/>
            </w:rPr>
          </w:pPr>
          <w:hyperlink w:anchor="_Toc526769062" w:history="1">
            <w:r w:rsidR="008849E8" w:rsidRPr="00DA4EFC">
              <w:rPr>
                <w:rStyle w:val="Hyperlink"/>
                <w:rFonts w:ascii="Arial" w:hAnsi="Arial" w:cs="Arial"/>
                <w:noProof/>
                <w:sz w:val="18"/>
                <w:szCs w:val="18"/>
              </w:rPr>
              <w:t>Figure 4–IMEI Known</w: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tab/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begin"/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instrText xml:space="preserve"> PAGEREF _Toc526769062 \h </w:instrTex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separate"/>
            </w:r>
            <w:r w:rsidR="00BD6170">
              <w:rPr>
                <w:rFonts w:ascii="Arial" w:hAnsi="Arial" w:cs="Arial"/>
                <w:noProof/>
                <w:webHidden/>
                <w:sz w:val="18"/>
                <w:szCs w:val="18"/>
              </w:rPr>
              <w:t>12</w: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6259689" w14:textId="77777777" w:rsidR="008849E8" w:rsidRPr="00DA4EFC" w:rsidRDefault="005B717C">
          <w:pPr>
            <w:pStyle w:val="TableofFigures"/>
            <w:tabs>
              <w:tab w:val="right" w:leader="dot" w:pos="9197"/>
            </w:tabs>
            <w:rPr>
              <w:rFonts w:ascii="Arial" w:eastAsiaTheme="minorEastAsia" w:hAnsi="Arial" w:cs="Arial"/>
              <w:noProof/>
              <w:sz w:val="18"/>
              <w:szCs w:val="18"/>
            </w:rPr>
          </w:pPr>
          <w:hyperlink w:anchor="_Toc526769063" w:history="1">
            <w:r w:rsidR="008849E8" w:rsidRPr="00DA4EFC">
              <w:rPr>
                <w:rStyle w:val="Hyperlink"/>
                <w:rFonts w:ascii="Arial" w:hAnsi="Arial" w:cs="Arial"/>
                <w:noProof/>
                <w:sz w:val="18"/>
                <w:szCs w:val="18"/>
              </w:rPr>
              <w:t>Figure 5–Add MSISDN</w: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tab/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begin"/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instrText xml:space="preserve"> PAGEREF _Toc526769063 \h </w:instrTex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separate"/>
            </w:r>
            <w:r w:rsidR="00BD6170">
              <w:rPr>
                <w:rFonts w:ascii="Arial" w:hAnsi="Arial" w:cs="Arial"/>
                <w:noProof/>
                <w:webHidden/>
                <w:sz w:val="18"/>
                <w:szCs w:val="18"/>
              </w:rPr>
              <w:t>12</w: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B0CD976" w14:textId="77777777" w:rsidR="008849E8" w:rsidRPr="00DA4EFC" w:rsidRDefault="005B717C">
          <w:pPr>
            <w:pStyle w:val="TableofFigures"/>
            <w:tabs>
              <w:tab w:val="right" w:leader="dot" w:pos="9197"/>
            </w:tabs>
            <w:rPr>
              <w:rFonts w:ascii="Arial" w:eastAsiaTheme="minorEastAsia" w:hAnsi="Arial" w:cs="Arial"/>
              <w:noProof/>
              <w:sz w:val="18"/>
              <w:szCs w:val="18"/>
            </w:rPr>
          </w:pPr>
          <w:hyperlink w:anchor="_Toc526769064" w:history="1">
            <w:r w:rsidR="008849E8" w:rsidRPr="00DA4EFC">
              <w:rPr>
                <w:rStyle w:val="Hyperlink"/>
                <w:rFonts w:ascii="Arial" w:hAnsi="Arial" w:cs="Arial"/>
                <w:noProof/>
                <w:sz w:val="18"/>
                <w:szCs w:val="18"/>
              </w:rPr>
              <w:t>Figure 6–Affected IMEI(s)</w: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tab/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begin"/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instrText xml:space="preserve"> PAGEREF _Toc526769064 \h </w:instrTex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separate"/>
            </w:r>
            <w:r w:rsidR="00BD6170">
              <w:rPr>
                <w:rFonts w:ascii="Arial" w:hAnsi="Arial" w:cs="Arial"/>
                <w:noProof/>
                <w:webHidden/>
                <w:sz w:val="18"/>
                <w:szCs w:val="18"/>
              </w:rPr>
              <w:t>13</w: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6FF7FF3" w14:textId="77777777" w:rsidR="008849E8" w:rsidRPr="00DA4EFC" w:rsidRDefault="005B717C">
          <w:pPr>
            <w:pStyle w:val="TableofFigures"/>
            <w:tabs>
              <w:tab w:val="right" w:leader="dot" w:pos="9197"/>
            </w:tabs>
            <w:rPr>
              <w:rFonts w:ascii="Arial" w:eastAsiaTheme="minorEastAsia" w:hAnsi="Arial" w:cs="Arial"/>
              <w:noProof/>
              <w:sz w:val="18"/>
              <w:szCs w:val="18"/>
            </w:rPr>
          </w:pPr>
          <w:hyperlink w:anchor="_Toc526769065" w:history="1">
            <w:r w:rsidR="008849E8" w:rsidRPr="00DA4EFC">
              <w:rPr>
                <w:rStyle w:val="Hyperlink"/>
                <w:rFonts w:ascii="Arial" w:hAnsi="Arial" w:cs="Arial"/>
                <w:noProof/>
                <w:sz w:val="18"/>
                <w:szCs w:val="18"/>
              </w:rPr>
              <w:t>Figure 7– Add IMEI(s)</w: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tab/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begin"/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instrText xml:space="preserve"> PAGEREF _Toc526769065 \h </w:instrTex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separate"/>
            </w:r>
            <w:r w:rsidR="00BD6170">
              <w:rPr>
                <w:rFonts w:ascii="Arial" w:hAnsi="Arial" w:cs="Arial"/>
                <w:noProof/>
                <w:webHidden/>
                <w:sz w:val="18"/>
                <w:szCs w:val="18"/>
              </w:rPr>
              <w:t>14</w: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2DC5F54" w14:textId="77777777" w:rsidR="008849E8" w:rsidRPr="00DA4EFC" w:rsidRDefault="005B717C">
          <w:pPr>
            <w:pStyle w:val="TableofFigures"/>
            <w:tabs>
              <w:tab w:val="right" w:leader="dot" w:pos="9197"/>
            </w:tabs>
            <w:rPr>
              <w:rFonts w:ascii="Arial" w:eastAsiaTheme="minorEastAsia" w:hAnsi="Arial" w:cs="Arial"/>
              <w:noProof/>
              <w:sz w:val="18"/>
              <w:szCs w:val="18"/>
            </w:rPr>
          </w:pPr>
          <w:hyperlink w:anchor="_Toc526769066" w:history="1">
            <w:r w:rsidR="008849E8" w:rsidRPr="00DA4EFC">
              <w:rPr>
                <w:rStyle w:val="Hyperlink"/>
                <w:rFonts w:ascii="Arial" w:hAnsi="Arial" w:cs="Arial"/>
                <w:noProof/>
                <w:sz w:val="18"/>
                <w:szCs w:val="18"/>
              </w:rPr>
              <w:t>Figure 8–Get Details</w: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tab/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begin"/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instrText xml:space="preserve"> PAGEREF _Toc526769066 \h </w:instrTex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separate"/>
            </w:r>
            <w:r w:rsidR="00BD6170">
              <w:rPr>
                <w:rFonts w:ascii="Arial" w:hAnsi="Arial" w:cs="Arial"/>
                <w:noProof/>
                <w:webHidden/>
                <w:sz w:val="18"/>
                <w:szCs w:val="18"/>
              </w:rPr>
              <w:t>15</w: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B41C905" w14:textId="77777777" w:rsidR="008849E8" w:rsidRPr="00DA4EFC" w:rsidRDefault="005B717C">
          <w:pPr>
            <w:pStyle w:val="TableofFigures"/>
            <w:tabs>
              <w:tab w:val="right" w:leader="dot" w:pos="9197"/>
            </w:tabs>
            <w:rPr>
              <w:rFonts w:ascii="Arial" w:eastAsiaTheme="minorEastAsia" w:hAnsi="Arial" w:cs="Arial"/>
              <w:noProof/>
              <w:sz w:val="18"/>
              <w:szCs w:val="18"/>
            </w:rPr>
          </w:pPr>
          <w:hyperlink w:anchor="_Toc526769067" w:history="1">
            <w:r w:rsidR="008849E8" w:rsidRPr="00DA4EFC">
              <w:rPr>
                <w:rStyle w:val="Hyperlink"/>
                <w:rFonts w:ascii="Arial" w:hAnsi="Arial" w:cs="Arial"/>
                <w:noProof/>
                <w:sz w:val="18"/>
                <w:szCs w:val="18"/>
              </w:rPr>
              <w:t>Figure 9–Show Device Details</w: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tab/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begin"/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instrText xml:space="preserve"> PAGEREF _Toc526769067 \h </w:instrTex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separate"/>
            </w:r>
            <w:r w:rsidR="00BD6170">
              <w:rPr>
                <w:rFonts w:ascii="Arial" w:hAnsi="Arial" w:cs="Arial"/>
                <w:noProof/>
                <w:webHidden/>
                <w:sz w:val="18"/>
                <w:szCs w:val="18"/>
              </w:rPr>
              <w:t>15</w: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5C9A4CE" w14:textId="77777777" w:rsidR="008849E8" w:rsidRPr="00DA4EFC" w:rsidRDefault="005B717C">
          <w:pPr>
            <w:pStyle w:val="TableofFigures"/>
            <w:tabs>
              <w:tab w:val="right" w:leader="dot" w:pos="9197"/>
            </w:tabs>
            <w:rPr>
              <w:rFonts w:ascii="Arial" w:eastAsiaTheme="minorEastAsia" w:hAnsi="Arial" w:cs="Arial"/>
              <w:noProof/>
              <w:sz w:val="18"/>
              <w:szCs w:val="18"/>
            </w:rPr>
          </w:pPr>
          <w:hyperlink w:anchor="_Toc526769068" w:history="1">
            <w:r w:rsidR="008849E8" w:rsidRPr="00DA4EFC">
              <w:rPr>
                <w:rStyle w:val="Hyperlink"/>
                <w:rFonts w:ascii="Arial" w:hAnsi="Arial" w:cs="Arial"/>
                <w:noProof/>
                <w:sz w:val="18"/>
                <w:szCs w:val="18"/>
              </w:rPr>
              <w:t>Figure 10–Show Device Details</w: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tab/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begin"/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instrText xml:space="preserve"> PAGEREF _Toc526769068 \h </w:instrTex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separate"/>
            </w:r>
            <w:r w:rsidR="00BD6170">
              <w:rPr>
                <w:rFonts w:ascii="Arial" w:hAnsi="Arial" w:cs="Arial"/>
                <w:noProof/>
                <w:webHidden/>
                <w:sz w:val="18"/>
                <w:szCs w:val="18"/>
              </w:rPr>
              <w:t>16</w: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3C4311A" w14:textId="77777777" w:rsidR="008849E8" w:rsidRPr="00DA4EFC" w:rsidRDefault="005B717C">
          <w:pPr>
            <w:pStyle w:val="TableofFigures"/>
            <w:tabs>
              <w:tab w:val="right" w:leader="dot" w:pos="9197"/>
            </w:tabs>
            <w:rPr>
              <w:rFonts w:ascii="Arial" w:eastAsiaTheme="minorEastAsia" w:hAnsi="Arial" w:cs="Arial"/>
              <w:noProof/>
              <w:sz w:val="18"/>
              <w:szCs w:val="18"/>
            </w:rPr>
          </w:pPr>
          <w:hyperlink w:anchor="_Toc526769069" w:history="1">
            <w:r w:rsidR="008849E8" w:rsidRPr="00DA4EFC">
              <w:rPr>
                <w:rStyle w:val="Hyperlink"/>
                <w:rFonts w:ascii="Arial" w:hAnsi="Arial" w:cs="Arial"/>
                <w:noProof/>
                <w:sz w:val="18"/>
                <w:szCs w:val="18"/>
              </w:rPr>
              <w:t>Figure 11–Personal Details</w: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tab/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begin"/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instrText xml:space="preserve"> PAGEREF _Toc526769069 \h </w:instrTex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separate"/>
            </w:r>
            <w:r w:rsidR="00BD6170">
              <w:rPr>
                <w:rFonts w:ascii="Arial" w:hAnsi="Arial" w:cs="Arial"/>
                <w:noProof/>
                <w:webHidden/>
                <w:sz w:val="18"/>
                <w:szCs w:val="18"/>
              </w:rPr>
              <w:t>17</w: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89C8A1D" w14:textId="77777777" w:rsidR="008849E8" w:rsidRPr="00DA4EFC" w:rsidRDefault="005B717C">
          <w:pPr>
            <w:pStyle w:val="TableofFigures"/>
            <w:tabs>
              <w:tab w:val="right" w:leader="dot" w:pos="9197"/>
            </w:tabs>
            <w:rPr>
              <w:rFonts w:ascii="Arial" w:eastAsiaTheme="minorEastAsia" w:hAnsi="Arial" w:cs="Arial"/>
              <w:noProof/>
              <w:sz w:val="18"/>
              <w:szCs w:val="18"/>
            </w:rPr>
          </w:pPr>
          <w:hyperlink w:anchor="_Toc526769070" w:history="1">
            <w:r w:rsidR="008849E8" w:rsidRPr="00DA4EFC">
              <w:rPr>
                <w:rStyle w:val="Hyperlink"/>
                <w:rFonts w:ascii="Arial" w:hAnsi="Arial" w:cs="Arial"/>
                <w:noProof/>
                <w:sz w:val="18"/>
                <w:szCs w:val="18"/>
              </w:rPr>
              <w:t>Figure 12–View Registered Case</w: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tab/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begin"/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instrText xml:space="preserve"> PAGEREF _Toc526769070 \h </w:instrTex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separate"/>
            </w:r>
            <w:r w:rsidR="00BD6170">
              <w:rPr>
                <w:rFonts w:ascii="Arial" w:hAnsi="Arial" w:cs="Arial"/>
                <w:noProof/>
                <w:webHidden/>
                <w:sz w:val="18"/>
                <w:szCs w:val="18"/>
              </w:rPr>
              <w:t>18</w: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86B41F1" w14:textId="77777777" w:rsidR="008849E8" w:rsidRPr="00DA4EFC" w:rsidRDefault="005B717C">
          <w:pPr>
            <w:pStyle w:val="TableofFigures"/>
            <w:tabs>
              <w:tab w:val="right" w:leader="dot" w:pos="9197"/>
            </w:tabs>
            <w:rPr>
              <w:rFonts w:ascii="Arial" w:eastAsiaTheme="minorEastAsia" w:hAnsi="Arial" w:cs="Arial"/>
              <w:noProof/>
              <w:sz w:val="18"/>
              <w:szCs w:val="18"/>
            </w:rPr>
          </w:pPr>
          <w:hyperlink w:anchor="_Toc526769071" w:history="1">
            <w:r w:rsidR="008849E8" w:rsidRPr="00DA4EFC">
              <w:rPr>
                <w:rStyle w:val="Hyperlink"/>
                <w:rFonts w:ascii="Arial" w:hAnsi="Arial" w:cs="Arial"/>
                <w:noProof/>
                <w:sz w:val="18"/>
                <w:szCs w:val="18"/>
              </w:rPr>
              <w:t>Figure 13–Unknown IMEI(s</w: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tab/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begin"/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instrText xml:space="preserve"> PAGEREF _Toc526769071 \h </w:instrTex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separate"/>
            </w:r>
            <w:r w:rsidR="00BD6170">
              <w:rPr>
                <w:rFonts w:ascii="Arial" w:hAnsi="Arial" w:cs="Arial"/>
                <w:noProof/>
                <w:webHidden/>
                <w:sz w:val="18"/>
                <w:szCs w:val="18"/>
              </w:rPr>
              <w:t>19</w: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5CD985C" w14:textId="77777777" w:rsidR="008849E8" w:rsidRPr="00DA4EFC" w:rsidRDefault="005B717C">
          <w:pPr>
            <w:pStyle w:val="TableofFigures"/>
            <w:tabs>
              <w:tab w:val="right" w:leader="dot" w:pos="9197"/>
            </w:tabs>
            <w:rPr>
              <w:rFonts w:ascii="Arial" w:eastAsiaTheme="minorEastAsia" w:hAnsi="Arial" w:cs="Arial"/>
              <w:noProof/>
              <w:sz w:val="18"/>
              <w:szCs w:val="18"/>
            </w:rPr>
          </w:pPr>
          <w:hyperlink w:anchor="_Toc526769072" w:history="1">
            <w:r w:rsidR="008849E8" w:rsidRPr="00DA4EFC">
              <w:rPr>
                <w:rStyle w:val="Hyperlink"/>
                <w:rFonts w:ascii="Arial" w:hAnsi="Arial" w:cs="Arial"/>
                <w:noProof/>
                <w:sz w:val="18"/>
                <w:szCs w:val="18"/>
              </w:rPr>
              <w:t>Figure 14–Add MSISDN(s)</w: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tab/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begin"/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instrText xml:space="preserve"> PAGEREF _Toc526769072 \h </w:instrTex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separate"/>
            </w:r>
            <w:r w:rsidR="00BD6170">
              <w:rPr>
                <w:rFonts w:ascii="Arial" w:hAnsi="Arial" w:cs="Arial"/>
                <w:noProof/>
                <w:webHidden/>
                <w:sz w:val="18"/>
                <w:szCs w:val="18"/>
              </w:rPr>
              <w:t>20</w: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B5AEB25" w14:textId="77777777" w:rsidR="008849E8" w:rsidRPr="00DA4EFC" w:rsidRDefault="005B717C">
          <w:pPr>
            <w:pStyle w:val="TableofFigures"/>
            <w:tabs>
              <w:tab w:val="right" w:leader="dot" w:pos="9197"/>
            </w:tabs>
            <w:rPr>
              <w:rFonts w:ascii="Arial" w:eastAsiaTheme="minorEastAsia" w:hAnsi="Arial" w:cs="Arial"/>
              <w:noProof/>
              <w:sz w:val="18"/>
              <w:szCs w:val="18"/>
            </w:rPr>
          </w:pPr>
          <w:hyperlink w:anchor="_Toc526769073" w:history="1">
            <w:r w:rsidR="008849E8" w:rsidRPr="00DA4EFC">
              <w:rPr>
                <w:rStyle w:val="Hyperlink"/>
                <w:rFonts w:ascii="Arial" w:hAnsi="Arial" w:cs="Arial"/>
                <w:noProof/>
                <w:sz w:val="18"/>
                <w:szCs w:val="18"/>
              </w:rPr>
              <w:t>Figure 15–Fetch IMEI(s)</w: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tab/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begin"/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instrText xml:space="preserve"> PAGEREF _Toc526769073 \h </w:instrTex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separate"/>
            </w:r>
            <w:r w:rsidR="00BD6170">
              <w:rPr>
                <w:rFonts w:ascii="Arial" w:hAnsi="Arial" w:cs="Arial"/>
                <w:noProof/>
                <w:webHidden/>
                <w:sz w:val="18"/>
                <w:szCs w:val="18"/>
              </w:rPr>
              <w:t>20</w: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9FBCFAC" w14:textId="77777777" w:rsidR="008849E8" w:rsidRPr="00DA4EFC" w:rsidRDefault="005B717C">
          <w:pPr>
            <w:pStyle w:val="TableofFigures"/>
            <w:tabs>
              <w:tab w:val="right" w:leader="dot" w:pos="9197"/>
            </w:tabs>
            <w:rPr>
              <w:rFonts w:ascii="Arial" w:eastAsiaTheme="minorEastAsia" w:hAnsi="Arial" w:cs="Arial"/>
              <w:noProof/>
              <w:sz w:val="18"/>
              <w:szCs w:val="18"/>
            </w:rPr>
          </w:pPr>
          <w:hyperlink w:anchor="_Toc526769074" w:history="1">
            <w:r w:rsidR="008849E8" w:rsidRPr="00DA4EFC">
              <w:rPr>
                <w:rStyle w:val="Hyperlink"/>
                <w:rFonts w:ascii="Arial" w:hAnsi="Arial" w:cs="Arial"/>
                <w:noProof/>
                <w:sz w:val="18"/>
                <w:szCs w:val="18"/>
              </w:rPr>
              <w:t>Figure 16–Verify Associated IMEI(s)</w: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tab/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begin"/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instrText xml:space="preserve"> PAGEREF _Toc526769074 \h </w:instrTex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separate"/>
            </w:r>
            <w:r w:rsidR="00BD6170">
              <w:rPr>
                <w:rFonts w:ascii="Arial" w:hAnsi="Arial" w:cs="Arial"/>
                <w:noProof/>
                <w:webHidden/>
                <w:sz w:val="18"/>
                <w:szCs w:val="18"/>
              </w:rPr>
              <w:t>21</w: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C5ABC3E" w14:textId="77777777" w:rsidR="008849E8" w:rsidRPr="00DA4EFC" w:rsidRDefault="005B717C">
          <w:pPr>
            <w:pStyle w:val="TableofFigures"/>
            <w:tabs>
              <w:tab w:val="right" w:leader="dot" w:pos="9197"/>
            </w:tabs>
            <w:rPr>
              <w:rFonts w:ascii="Arial" w:eastAsiaTheme="minorEastAsia" w:hAnsi="Arial" w:cs="Arial"/>
              <w:noProof/>
              <w:sz w:val="18"/>
              <w:szCs w:val="18"/>
            </w:rPr>
          </w:pPr>
          <w:hyperlink w:anchor="_Toc526769075" w:history="1">
            <w:r w:rsidR="008849E8" w:rsidRPr="00DA4EFC">
              <w:rPr>
                <w:rStyle w:val="Hyperlink"/>
                <w:rFonts w:ascii="Arial" w:hAnsi="Arial" w:cs="Arial"/>
                <w:noProof/>
                <w:sz w:val="18"/>
                <w:szCs w:val="18"/>
              </w:rPr>
              <w:t>Figure 17–Device Details</w: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tab/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begin"/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instrText xml:space="preserve"> PAGEREF _Toc526769075 \h </w:instrTex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separate"/>
            </w:r>
            <w:r w:rsidR="00BD6170">
              <w:rPr>
                <w:rFonts w:ascii="Arial" w:hAnsi="Arial" w:cs="Arial"/>
                <w:noProof/>
                <w:webHidden/>
                <w:sz w:val="18"/>
                <w:szCs w:val="18"/>
              </w:rPr>
              <w:t>21</w: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FF490A7" w14:textId="77777777" w:rsidR="008849E8" w:rsidRPr="00DA4EFC" w:rsidRDefault="005B717C">
          <w:pPr>
            <w:pStyle w:val="TableofFigures"/>
            <w:tabs>
              <w:tab w:val="right" w:leader="dot" w:pos="9197"/>
            </w:tabs>
            <w:rPr>
              <w:rFonts w:ascii="Arial" w:eastAsiaTheme="minorEastAsia" w:hAnsi="Arial" w:cs="Arial"/>
              <w:noProof/>
              <w:sz w:val="18"/>
              <w:szCs w:val="18"/>
            </w:rPr>
          </w:pPr>
          <w:hyperlink w:anchor="_Toc526769076" w:history="1">
            <w:r w:rsidR="008849E8" w:rsidRPr="00DA4EFC">
              <w:rPr>
                <w:rStyle w:val="Hyperlink"/>
                <w:rFonts w:ascii="Arial" w:hAnsi="Arial" w:cs="Arial"/>
                <w:noProof/>
                <w:sz w:val="18"/>
                <w:szCs w:val="18"/>
              </w:rPr>
              <w:t>Figure 18–Search Cases</w: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tab/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begin"/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instrText xml:space="preserve"> PAGEREF _Toc526769076 \h </w:instrTex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separate"/>
            </w:r>
            <w:r w:rsidR="00BD6170">
              <w:rPr>
                <w:rFonts w:ascii="Arial" w:hAnsi="Arial" w:cs="Arial"/>
                <w:noProof/>
                <w:webHidden/>
                <w:sz w:val="18"/>
                <w:szCs w:val="18"/>
              </w:rPr>
              <w:t>22</w: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45E59DF" w14:textId="77777777" w:rsidR="008849E8" w:rsidRPr="00DA4EFC" w:rsidRDefault="005B717C">
          <w:pPr>
            <w:pStyle w:val="TableofFigures"/>
            <w:tabs>
              <w:tab w:val="right" w:leader="dot" w:pos="9197"/>
            </w:tabs>
            <w:rPr>
              <w:rFonts w:ascii="Arial" w:eastAsiaTheme="minorEastAsia" w:hAnsi="Arial" w:cs="Arial"/>
              <w:noProof/>
              <w:sz w:val="18"/>
              <w:szCs w:val="18"/>
            </w:rPr>
          </w:pPr>
          <w:hyperlink w:anchor="_Toc526769077" w:history="1">
            <w:r w:rsidR="008849E8" w:rsidRPr="00DA4EFC">
              <w:rPr>
                <w:rStyle w:val="Hyperlink"/>
                <w:rFonts w:ascii="Arial" w:hAnsi="Arial" w:cs="Arial"/>
                <w:noProof/>
                <w:sz w:val="18"/>
                <w:szCs w:val="18"/>
              </w:rPr>
              <w:t>Figure 19–Pending Cases</w: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tab/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begin"/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instrText xml:space="preserve"> PAGEREF _Toc526769077 \h </w:instrTex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separate"/>
            </w:r>
            <w:r w:rsidR="00BD6170">
              <w:rPr>
                <w:rFonts w:ascii="Arial" w:hAnsi="Arial" w:cs="Arial"/>
                <w:noProof/>
                <w:webHidden/>
                <w:sz w:val="18"/>
                <w:szCs w:val="18"/>
              </w:rPr>
              <w:t>23</w: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2AA7597" w14:textId="77777777" w:rsidR="008849E8" w:rsidRPr="00DA4EFC" w:rsidRDefault="005B717C">
          <w:pPr>
            <w:pStyle w:val="TableofFigures"/>
            <w:tabs>
              <w:tab w:val="right" w:leader="dot" w:pos="9197"/>
            </w:tabs>
            <w:rPr>
              <w:rFonts w:ascii="Arial" w:eastAsiaTheme="minorEastAsia" w:hAnsi="Arial" w:cs="Arial"/>
              <w:noProof/>
              <w:sz w:val="18"/>
              <w:szCs w:val="18"/>
            </w:rPr>
          </w:pPr>
          <w:hyperlink w:anchor="_Toc526769078" w:history="1">
            <w:r w:rsidR="008849E8" w:rsidRPr="00DA4EFC">
              <w:rPr>
                <w:rStyle w:val="Hyperlink"/>
                <w:rFonts w:ascii="Arial" w:hAnsi="Arial" w:cs="Arial"/>
                <w:noProof/>
                <w:sz w:val="18"/>
                <w:szCs w:val="18"/>
              </w:rPr>
              <w:t>Figure 20–Case Identifier</w: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tab/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begin"/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instrText xml:space="preserve"> PAGEREF _Toc526769078 \h </w:instrTex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separate"/>
            </w:r>
            <w:r w:rsidR="00BD6170">
              <w:rPr>
                <w:rFonts w:ascii="Arial" w:hAnsi="Arial" w:cs="Arial"/>
                <w:noProof/>
                <w:webHidden/>
                <w:sz w:val="18"/>
                <w:szCs w:val="18"/>
              </w:rPr>
              <w:t>24</w: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06DD076" w14:textId="77777777" w:rsidR="008849E8" w:rsidRPr="00DA4EFC" w:rsidRDefault="005B717C">
          <w:pPr>
            <w:pStyle w:val="TableofFigures"/>
            <w:tabs>
              <w:tab w:val="right" w:leader="dot" w:pos="9197"/>
            </w:tabs>
            <w:rPr>
              <w:rFonts w:ascii="Arial" w:eastAsiaTheme="minorEastAsia" w:hAnsi="Arial" w:cs="Arial"/>
              <w:noProof/>
              <w:sz w:val="18"/>
              <w:szCs w:val="18"/>
            </w:rPr>
          </w:pPr>
          <w:hyperlink w:anchor="_Toc526769079" w:history="1">
            <w:r w:rsidR="008849E8" w:rsidRPr="00DA4EFC">
              <w:rPr>
                <w:rStyle w:val="Hyperlink"/>
                <w:rFonts w:ascii="Arial" w:hAnsi="Arial" w:cs="Arial"/>
                <w:noProof/>
                <w:sz w:val="18"/>
                <w:szCs w:val="18"/>
              </w:rPr>
              <w:t>Figure 21–Reported Case Details page</w: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tab/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begin"/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instrText xml:space="preserve"> PAGEREF _Toc526769079 \h </w:instrTex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separate"/>
            </w:r>
            <w:r w:rsidR="00BD6170">
              <w:rPr>
                <w:rFonts w:ascii="Arial" w:hAnsi="Arial" w:cs="Arial"/>
                <w:noProof/>
                <w:webHidden/>
                <w:sz w:val="18"/>
                <w:szCs w:val="18"/>
              </w:rPr>
              <w:t>25</w: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FE317F5" w14:textId="77777777" w:rsidR="008849E8" w:rsidRPr="00DA4EFC" w:rsidRDefault="005B717C">
          <w:pPr>
            <w:pStyle w:val="TableofFigures"/>
            <w:tabs>
              <w:tab w:val="right" w:leader="dot" w:pos="9197"/>
            </w:tabs>
            <w:rPr>
              <w:rFonts w:ascii="Arial" w:eastAsiaTheme="minorEastAsia" w:hAnsi="Arial" w:cs="Arial"/>
              <w:noProof/>
              <w:sz w:val="18"/>
              <w:szCs w:val="18"/>
            </w:rPr>
          </w:pPr>
          <w:hyperlink w:anchor="_Toc526769080" w:history="1">
            <w:r w:rsidR="008849E8" w:rsidRPr="00DA4EFC">
              <w:rPr>
                <w:rStyle w:val="Hyperlink"/>
                <w:rFonts w:ascii="Arial" w:hAnsi="Arial" w:cs="Arial"/>
                <w:noProof/>
                <w:sz w:val="18"/>
                <w:szCs w:val="18"/>
              </w:rPr>
              <w:t>Figure 22–Update Case</w: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tab/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begin"/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instrText xml:space="preserve"> PAGEREF _Toc526769080 \h </w:instrTex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separate"/>
            </w:r>
            <w:r w:rsidR="00BD6170">
              <w:rPr>
                <w:rFonts w:ascii="Arial" w:hAnsi="Arial" w:cs="Arial"/>
                <w:noProof/>
                <w:webHidden/>
                <w:sz w:val="18"/>
                <w:szCs w:val="18"/>
              </w:rPr>
              <w:t>26</w: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61B01B8" w14:textId="77777777" w:rsidR="008849E8" w:rsidRPr="00DA4EFC" w:rsidRDefault="005B717C">
          <w:pPr>
            <w:pStyle w:val="TableofFigures"/>
            <w:tabs>
              <w:tab w:val="right" w:leader="dot" w:pos="9197"/>
            </w:tabs>
            <w:rPr>
              <w:rFonts w:ascii="Arial" w:eastAsiaTheme="minorEastAsia" w:hAnsi="Arial" w:cs="Arial"/>
              <w:noProof/>
              <w:sz w:val="18"/>
              <w:szCs w:val="18"/>
            </w:rPr>
          </w:pPr>
          <w:hyperlink w:anchor="_Toc526769081" w:history="1">
            <w:r w:rsidR="008849E8" w:rsidRPr="00DA4EFC">
              <w:rPr>
                <w:rStyle w:val="Hyperlink"/>
                <w:rFonts w:ascii="Arial" w:hAnsi="Arial" w:cs="Arial"/>
                <w:noProof/>
                <w:sz w:val="18"/>
                <w:szCs w:val="18"/>
              </w:rPr>
              <w:t>Figure 23–Update Personal Detail</w: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tab/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begin"/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instrText xml:space="preserve"> PAGEREF _Toc526769081 \h </w:instrTex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separate"/>
            </w:r>
            <w:r w:rsidR="00BD6170">
              <w:rPr>
                <w:rFonts w:ascii="Arial" w:hAnsi="Arial" w:cs="Arial"/>
                <w:noProof/>
                <w:webHidden/>
                <w:sz w:val="18"/>
                <w:szCs w:val="18"/>
              </w:rPr>
              <w:t>27</w: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51DE975" w14:textId="77777777" w:rsidR="008849E8" w:rsidRPr="00DA4EFC" w:rsidRDefault="005B717C">
          <w:pPr>
            <w:pStyle w:val="TableofFigures"/>
            <w:tabs>
              <w:tab w:val="right" w:leader="dot" w:pos="9197"/>
            </w:tabs>
            <w:rPr>
              <w:rFonts w:ascii="Arial" w:eastAsiaTheme="minorEastAsia" w:hAnsi="Arial" w:cs="Arial"/>
              <w:noProof/>
              <w:sz w:val="18"/>
              <w:szCs w:val="18"/>
            </w:rPr>
          </w:pPr>
          <w:hyperlink w:anchor="_Toc526769082" w:history="1">
            <w:r w:rsidR="008849E8" w:rsidRPr="00DA4EFC">
              <w:rPr>
                <w:rStyle w:val="Hyperlink"/>
                <w:rFonts w:ascii="Arial" w:hAnsi="Arial" w:cs="Arial"/>
                <w:noProof/>
                <w:sz w:val="18"/>
                <w:szCs w:val="18"/>
              </w:rPr>
              <w:t>Figure 24–View Updated Case</w: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tab/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begin"/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instrText xml:space="preserve"> PAGEREF _Toc526769082 \h </w:instrTex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separate"/>
            </w:r>
            <w:r w:rsidR="00BD6170">
              <w:rPr>
                <w:rFonts w:ascii="Arial" w:hAnsi="Arial" w:cs="Arial"/>
                <w:noProof/>
                <w:webHidden/>
                <w:sz w:val="18"/>
                <w:szCs w:val="18"/>
              </w:rPr>
              <w:t>28</w: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791D97C" w14:textId="77777777" w:rsidR="008849E8" w:rsidRPr="00DA4EFC" w:rsidRDefault="005B717C">
          <w:pPr>
            <w:pStyle w:val="TableofFigures"/>
            <w:tabs>
              <w:tab w:val="right" w:leader="dot" w:pos="9197"/>
            </w:tabs>
            <w:rPr>
              <w:rFonts w:ascii="Arial" w:eastAsiaTheme="minorEastAsia" w:hAnsi="Arial" w:cs="Arial"/>
              <w:noProof/>
              <w:sz w:val="18"/>
              <w:szCs w:val="18"/>
            </w:rPr>
          </w:pPr>
          <w:hyperlink w:anchor="_Toc526769083" w:history="1">
            <w:r w:rsidR="008849E8" w:rsidRPr="00DA4EFC">
              <w:rPr>
                <w:rStyle w:val="Hyperlink"/>
                <w:rFonts w:ascii="Arial" w:hAnsi="Arial" w:cs="Arial"/>
                <w:noProof/>
                <w:sz w:val="18"/>
                <w:szCs w:val="18"/>
              </w:rPr>
              <w:t>Figure 25–Block Case</w: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tab/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begin"/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instrText xml:space="preserve"> PAGEREF _Toc526769083 \h </w:instrTex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separate"/>
            </w:r>
            <w:r w:rsidR="00BD6170">
              <w:rPr>
                <w:rFonts w:ascii="Arial" w:hAnsi="Arial" w:cs="Arial"/>
                <w:noProof/>
                <w:webHidden/>
                <w:sz w:val="18"/>
                <w:szCs w:val="18"/>
              </w:rPr>
              <w:t>29</w: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1515BC9" w14:textId="77777777" w:rsidR="008849E8" w:rsidRPr="00DA4EFC" w:rsidRDefault="005B717C">
          <w:pPr>
            <w:pStyle w:val="TableofFigures"/>
            <w:tabs>
              <w:tab w:val="right" w:leader="dot" w:pos="9197"/>
            </w:tabs>
            <w:rPr>
              <w:rFonts w:ascii="Arial" w:eastAsiaTheme="minorEastAsia" w:hAnsi="Arial" w:cs="Arial"/>
              <w:noProof/>
              <w:sz w:val="18"/>
              <w:szCs w:val="18"/>
            </w:rPr>
          </w:pPr>
          <w:hyperlink w:anchor="_Toc526769084" w:history="1">
            <w:r w:rsidR="008849E8" w:rsidRPr="00DA4EFC">
              <w:rPr>
                <w:rStyle w:val="Hyperlink"/>
                <w:rFonts w:ascii="Arial" w:hAnsi="Arial" w:cs="Arial"/>
                <w:noProof/>
                <w:sz w:val="18"/>
                <w:szCs w:val="18"/>
              </w:rPr>
              <w:t>Figure 26–Update Comments of Pending  Case</w: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tab/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begin"/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instrText xml:space="preserve"> PAGEREF _Toc526769084 \h </w:instrTex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separate"/>
            </w:r>
            <w:r w:rsidR="00BD6170">
              <w:rPr>
                <w:rFonts w:ascii="Arial" w:hAnsi="Arial" w:cs="Arial"/>
                <w:noProof/>
                <w:webHidden/>
                <w:sz w:val="18"/>
                <w:szCs w:val="18"/>
              </w:rPr>
              <w:t>29</w: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93B23E3" w14:textId="77777777" w:rsidR="008849E8" w:rsidRPr="00DA4EFC" w:rsidRDefault="005B717C">
          <w:pPr>
            <w:pStyle w:val="TableofFigures"/>
            <w:tabs>
              <w:tab w:val="right" w:leader="dot" w:pos="9197"/>
            </w:tabs>
            <w:rPr>
              <w:rFonts w:ascii="Arial" w:eastAsiaTheme="minorEastAsia" w:hAnsi="Arial" w:cs="Arial"/>
              <w:noProof/>
              <w:sz w:val="18"/>
              <w:szCs w:val="18"/>
            </w:rPr>
          </w:pPr>
          <w:hyperlink w:anchor="_Toc526769085" w:history="1">
            <w:r w:rsidR="008849E8" w:rsidRPr="00DA4EFC">
              <w:rPr>
                <w:rStyle w:val="Hyperlink"/>
                <w:rFonts w:ascii="Arial" w:hAnsi="Arial" w:cs="Arial"/>
                <w:noProof/>
                <w:sz w:val="18"/>
                <w:szCs w:val="18"/>
              </w:rPr>
              <w:t>Figure 27–View  Blocked Cases</w: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tab/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begin"/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instrText xml:space="preserve"> PAGEREF _Toc526769085 \h </w:instrTex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separate"/>
            </w:r>
            <w:r w:rsidR="00BD6170">
              <w:rPr>
                <w:rFonts w:ascii="Arial" w:hAnsi="Arial" w:cs="Arial"/>
                <w:noProof/>
                <w:webHidden/>
                <w:sz w:val="18"/>
                <w:szCs w:val="18"/>
              </w:rPr>
              <w:t>30</w: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CDC643A" w14:textId="77777777" w:rsidR="008849E8" w:rsidRPr="00DA4EFC" w:rsidRDefault="005B717C">
          <w:pPr>
            <w:pStyle w:val="TableofFigures"/>
            <w:tabs>
              <w:tab w:val="right" w:leader="dot" w:pos="9197"/>
            </w:tabs>
            <w:rPr>
              <w:rFonts w:ascii="Arial" w:eastAsiaTheme="minorEastAsia" w:hAnsi="Arial" w:cs="Arial"/>
              <w:noProof/>
              <w:sz w:val="18"/>
              <w:szCs w:val="18"/>
            </w:rPr>
          </w:pPr>
          <w:hyperlink w:anchor="_Toc526769086" w:history="1">
            <w:r w:rsidR="008849E8" w:rsidRPr="00DA4EFC">
              <w:rPr>
                <w:rStyle w:val="Hyperlink"/>
                <w:rFonts w:ascii="Arial" w:hAnsi="Arial" w:cs="Arial"/>
                <w:noProof/>
                <w:sz w:val="18"/>
                <w:szCs w:val="18"/>
              </w:rPr>
              <w:t>Figure 28–Recover Case</w: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tab/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begin"/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instrText xml:space="preserve"> PAGEREF _Toc526769086 \h </w:instrTex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separate"/>
            </w:r>
            <w:r w:rsidR="00BD6170">
              <w:rPr>
                <w:rFonts w:ascii="Arial" w:hAnsi="Arial" w:cs="Arial"/>
                <w:noProof/>
                <w:webHidden/>
                <w:sz w:val="18"/>
                <w:szCs w:val="18"/>
              </w:rPr>
              <w:t>31</w: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DFDD7B7" w14:textId="77777777" w:rsidR="008849E8" w:rsidRPr="00DA4EFC" w:rsidRDefault="005B717C">
          <w:pPr>
            <w:pStyle w:val="TableofFigures"/>
            <w:tabs>
              <w:tab w:val="right" w:leader="dot" w:pos="9197"/>
            </w:tabs>
            <w:rPr>
              <w:rFonts w:ascii="Arial" w:eastAsiaTheme="minorEastAsia" w:hAnsi="Arial" w:cs="Arial"/>
              <w:noProof/>
              <w:sz w:val="18"/>
              <w:szCs w:val="18"/>
            </w:rPr>
          </w:pPr>
          <w:hyperlink w:anchor="_Toc526769087" w:history="1">
            <w:r w:rsidR="008849E8" w:rsidRPr="00DA4EFC">
              <w:rPr>
                <w:rStyle w:val="Hyperlink"/>
                <w:rFonts w:ascii="Arial" w:hAnsi="Arial" w:cs="Arial"/>
                <w:noProof/>
                <w:sz w:val="18"/>
                <w:szCs w:val="18"/>
              </w:rPr>
              <w:t>Figure 29–Add Comments</w: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tab/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begin"/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instrText xml:space="preserve"> PAGEREF _Toc526769087 \h </w:instrTex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separate"/>
            </w:r>
            <w:r w:rsidR="00BD6170">
              <w:rPr>
                <w:rFonts w:ascii="Arial" w:hAnsi="Arial" w:cs="Arial"/>
                <w:noProof/>
                <w:webHidden/>
                <w:sz w:val="18"/>
                <w:szCs w:val="18"/>
              </w:rPr>
              <w:t>32</w: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E496EBB" w14:textId="77777777" w:rsidR="008849E8" w:rsidRPr="00DA4EFC" w:rsidRDefault="005B717C">
          <w:pPr>
            <w:pStyle w:val="TableofFigures"/>
            <w:tabs>
              <w:tab w:val="right" w:leader="dot" w:pos="9197"/>
            </w:tabs>
            <w:rPr>
              <w:rFonts w:ascii="Arial" w:eastAsiaTheme="minorEastAsia" w:hAnsi="Arial" w:cs="Arial"/>
              <w:noProof/>
              <w:sz w:val="18"/>
              <w:szCs w:val="18"/>
            </w:rPr>
          </w:pPr>
          <w:hyperlink w:anchor="_Toc526769088" w:history="1">
            <w:r w:rsidR="008849E8" w:rsidRPr="00DA4EFC">
              <w:rPr>
                <w:rStyle w:val="Hyperlink"/>
                <w:rFonts w:ascii="Arial" w:hAnsi="Arial" w:cs="Arial"/>
                <w:noProof/>
                <w:sz w:val="18"/>
                <w:szCs w:val="18"/>
              </w:rPr>
              <w:t>Figure 30–Recovered Case Status</w: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tab/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begin"/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instrText xml:space="preserve"> PAGEREF _Toc526769088 \h </w:instrTex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separate"/>
            </w:r>
            <w:r w:rsidR="00BD6170">
              <w:rPr>
                <w:rFonts w:ascii="Arial" w:hAnsi="Arial" w:cs="Arial"/>
                <w:noProof/>
                <w:webHidden/>
                <w:sz w:val="18"/>
                <w:szCs w:val="18"/>
              </w:rPr>
              <w:t>32</w: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229E177" w14:textId="77777777" w:rsidR="008849E8" w:rsidRPr="00DA4EFC" w:rsidRDefault="005B717C">
          <w:pPr>
            <w:pStyle w:val="TableofFigures"/>
            <w:tabs>
              <w:tab w:val="right" w:leader="dot" w:pos="9197"/>
            </w:tabs>
            <w:rPr>
              <w:rFonts w:ascii="Arial" w:eastAsiaTheme="minorEastAsia" w:hAnsi="Arial" w:cs="Arial"/>
              <w:noProof/>
              <w:sz w:val="18"/>
              <w:szCs w:val="18"/>
            </w:rPr>
          </w:pPr>
          <w:hyperlink w:anchor="_Toc526769089" w:history="1">
            <w:r w:rsidR="008849E8" w:rsidRPr="00DA4EFC">
              <w:rPr>
                <w:rStyle w:val="Hyperlink"/>
                <w:rFonts w:ascii="Arial" w:hAnsi="Arial" w:cs="Arial"/>
                <w:noProof/>
                <w:sz w:val="18"/>
                <w:szCs w:val="18"/>
              </w:rPr>
              <w:t>Figure 31–List of Blocked Cases</w: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tab/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begin"/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instrText xml:space="preserve"> PAGEREF _Toc526769089 \h </w:instrTex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separate"/>
            </w:r>
            <w:r w:rsidR="00BD6170">
              <w:rPr>
                <w:rFonts w:ascii="Arial" w:hAnsi="Arial" w:cs="Arial"/>
                <w:noProof/>
                <w:webHidden/>
                <w:sz w:val="18"/>
                <w:szCs w:val="18"/>
              </w:rPr>
              <w:t>33</w: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BBB4A6D" w14:textId="77777777" w:rsidR="008849E8" w:rsidRPr="00DA4EFC" w:rsidRDefault="005B717C">
          <w:pPr>
            <w:pStyle w:val="TableofFigures"/>
            <w:tabs>
              <w:tab w:val="right" w:leader="dot" w:pos="9197"/>
            </w:tabs>
            <w:rPr>
              <w:rFonts w:ascii="Arial" w:eastAsiaTheme="minorEastAsia" w:hAnsi="Arial" w:cs="Arial"/>
              <w:noProof/>
              <w:sz w:val="18"/>
              <w:szCs w:val="18"/>
            </w:rPr>
          </w:pPr>
          <w:hyperlink w:anchor="_Toc526769090" w:history="1">
            <w:r w:rsidR="008849E8" w:rsidRPr="00DA4EFC">
              <w:rPr>
                <w:rStyle w:val="Hyperlink"/>
                <w:rFonts w:ascii="Arial" w:hAnsi="Arial" w:cs="Arial"/>
                <w:noProof/>
                <w:sz w:val="18"/>
                <w:szCs w:val="18"/>
              </w:rPr>
              <w:t>Figure 32–List of Recovered Cases</w: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tab/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begin"/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instrText xml:space="preserve"> PAGEREF _Toc526769090 \h </w:instrTex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separate"/>
            </w:r>
            <w:r w:rsidR="00BD6170">
              <w:rPr>
                <w:rFonts w:ascii="Arial" w:hAnsi="Arial" w:cs="Arial"/>
                <w:noProof/>
                <w:webHidden/>
                <w:sz w:val="18"/>
                <w:szCs w:val="18"/>
              </w:rPr>
              <w:t>34</w:t>
            </w:r>
            <w:r w:rsidR="008849E8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A618B44" w14:textId="7B9FF45C" w:rsidR="00CD4C80" w:rsidRPr="00DA4EFC" w:rsidRDefault="008849E8" w:rsidP="009947E7">
          <w:pPr>
            <w:pStyle w:val="TableofFigures"/>
            <w:tabs>
              <w:tab w:val="right" w:leader="dot" w:pos="9197"/>
            </w:tabs>
            <w:rPr>
              <w:rFonts w:ascii="Arial" w:hAnsi="Arial" w:cs="Arial"/>
              <w:b/>
              <w:bCs/>
              <w:noProof/>
              <w:sz w:val="18"/>
              <w:szCs w:val="18"/>
            </w:rPr>
          </w:pPr>
          <w:r w:rsidRPr="00DA4EFC">
            <w:rPr>
              <w:rFonts w:ascii="Arial" w:hAnsi="Arial" w:cs="Arial"/>
              <w:b/>
              <w:bCs/>
              <w:noProof/>
              <w:sz w:val="18"/>
              <w:szCs w:val="18"/>
            </w:rPr>
            <w:fldChar w:fldCharType="end"/>
          </w:r>
        </w:p>
        <w:p w14:paraId="2B530F4D" w14:textId="77777777" w:rsidR="00CD4C80" w:rsidRPr="00DA4EFC" w:rsidRDefault="00CD4C80" w:rsidP="00CD4C80">
          <w:pPr>
            <w:pStyle w:val="xFMHead2"/>
          </w:pPr>
        </w:p>
        <w:p w14:paraId="78775DDF" w14:textId="72BA5EA4" w:rsidR="00DF2C4A" w:rsidRPr="00B933CF" w:rsidRDefault="00CD4C80" w:rsidP="009947E7">
          <w:pPr>
            <w:pStyle w:val="xFMHead2"/>
            <w:rPr>
              <w:noProof/>
              <w:sz w:val="22"/>
              <w:szCs w:val="22"/>
            </w:rPr>
          </w:pPr>
          <w:r w:rsidRPr="00B933CF">
            <w:rPr>
              <w:sz w:val="22"/>
              <w:szCs w:val="22"/>
            </w:rPr>
            <w:t xml:space="preserve">Tables </w:t>
          </w:r>
        </w:p>
        <w:p w14:paraId="280E93B0" w14:textId="3A4BDD1B" w:rsidR="00DA4EFC" w:rsidRPr="00DA4EFC" w:rsidRDefault="00DA4EFC">
          <w:pPr>
            <w:pStyle w:val="TableofFigures"/>
            <w:tabs>
              <w:tab w:val="right" w:leader="dot" w:pos="9197"/>
            </w:tabs>
            <w:rPr>
              <w:rFonts w:ascii="Arial" w:eastAsiaTheme="minorEastAsia" w:hAnsi="Arial" w:cs="Arial"/>
              <w:noProof/>
              <w:sz w:val="18"/>
              <w:szCs w:val="18"/>
            </w:rPr>
          </w:pPr>
          <w:r w:rsidRPr="00DA4EFC">
            <w:rPr>
              <w:rFonts w:ascii="Arial" w:hAnsi="Arial" w:cs="Arial"/>
              <w:sz w:val="18"/>
              <w:szCs w:val="18"/>
            </w:rPr>
            <w:fldChar w:fldCharType="begin"/>
          </w:r>
          <w:r w:rsidRPr="00DA4EFC">
            <w:rPr>
              <w:rFonts w:ascii="Arial" w:hAnsi="Arial" w:cs="Arial"/>
              <w:sz w:val="18"/>
              <w:szCs w:val="18"/>
            </w:rPr>
            <w:instrText xml:space="preserve"> TOC \h \z \c "Table" </w:instrText>
          </w:r>
          <w:r w:rsidRPr="00DA4EFC">
            <w:rPr>
              <w:rFonts w:ascii="Arial" w:hAnsi="Arial" w:cs="Arial"/>
              <w:sz w:val="18"/>
              <w:szCs w:val="18"/>
            </w:rPr>
            <w:fldChar w:fldCharType="separate"/>
          </w:r>
          <w:hyperlink w:anchor="_Toc526866328" w:history="1">
            <w:r w:rsidRPr="00DA4EFC">
              <w:rPr>
                <w:rStyle w:val="Hyperlink"/>
                <w:rFonts w:ascii="Arial" w:hAnsi="Arial" w:cs="Arial"/>
                <w:noProof/>
                <w:sz w:val="18"/>
                <w:szCs w:val="18"/>
              </w:rPr>
              <w:t>Table</w:t>
            </w:r>
            <w:r w:rsidR="002C2311">
              <w:rPr>
                <w:rStyle w:val="Hyperlink"/>
                <w:rFonts w:ascii="Arial" w:hAnsi="Arial" w:cs="Arial"/>
                <w:noProof/>
                <w:sz w:val="18"/>
                <w:szCs w:val="18"/>
              </w:rPr>
              <w:t xml:space="preserve"> 1- Supported Desktop Browsers</w:t>
            </w:r>
            <w:r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tab/>
            </w:r>
            <w:r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begin"/>
            </w:r>
            <w:r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instrText xml:space="preserve"> PAGEREF _Toc526866328 \h </w:instrText>
            </w:r>
            <w:r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</w:r>
            <w:r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separate"/>
            </w:r>
            <w:r w:rsidR="00BD6170">
              <w:rPr>
                <w:rFonts w:ascii="Arial" w:hAnsi="Arial" w:cs="Arial"/>
                <w:noProof/>
                <w:webHidden/>
                <w:sz w:val="18"/>
                <w:szCs w:val="18"/>
              </w:rPr>
              <w:t>5</w:t>
            </w:r>
            <w:r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2448F64" w14:textId="076C0718" w:rsidR="00DA4EFC" w:rsidRPr="00DA4EFC" w:rsidRDefault="005B717C">
          <w:pPr>
            <w:pStyle w:val="TableofFigures"/>
            <w:tabs>
              <w:tab w:val="right" w:leader="dot" w:pos="9197"/>
            </w:tabs>
            <w:rPr>
              <w:rFonts w:ascii="Arial" w:eastAsiaTheme="minorEastAsia" w:hAnsi="Arial" w:cs="Arial"/>
              <w:noProof/>
              <w:sz w:val="18"/>
              <w:szCs w:val="18"/>
            </w:rPr>
          </w:pPr>
          <w:hyperlink w:anchor="_Toc526866329" w:history="1">
            <w:r w:rsidR="00DA4EFC" w:rsidRPr="00DA4EFC">
              <w:rPr>
                <w:rStyle w:val="Hyperlink"/>
                <w:rFonts w:ascii="Arial" w:hAnsi="Arial" w:cs="Arial"/>
                <w:noProof/>
                <w:sz w:val="18"/>
                <w:szCs w:val="18"/>
              </w:rPr>
              <w:t>Tab</w:t>
            </w:r>
            <w:r w:rsidR="002C2311">
              <w:rPr>
                <w:rStyle w:val="Hyperlink"/>
                <w:rFonts w:ascii="Arial" w:hAnsi="Arial" w:cs="Arial"/>
                <w:noProof/>
                <w:sz w:val="18"/>
                <w:szCs w:val="18"/>
              </w:rPr>
              <w:t>le 2- Suppored Mobile Browsers</w:t>
            </w:r>
            <w:r w:rsidR="00DA4EFC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tab/>
            </w:r>
            <w:r w:rsidR="00DA4EFC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begin"/>
            </w:r>
            <w:r w:rsidR="00DA4EFC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instrText xml:space="preserve"> PAGEREF _Toc526866329 \h </w:instrText>
            </w:r>
            <w:r w:rsidR="00DA4EFC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</w:r>
            <w:r w:rsidR="00DA4EFC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separate"/>
            </w:r>
            <w:r w:rsidR="00BD6170">
              <w:rPr>
                <w:rFonts w:ascii="Arial" w:hAnsi="Arial" w:cs="Arial"/>
                <w:noProof/>
                <w:webHidden/>
                <w:sz w:val="18"/>
                <w:szCs w:val="18"/>
              </w:rPr>
              <w:t>6</w:t>
            </w:r>
            <w:r w:rsidR="00DA4EFC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B3DE1F8" w14:textId="77777777" w:rsidR="00DA4EFC" w:rsidRPr="00DA4EFC" w:rsidRDefault="005B717C">
          <w:pPr>
            <w:pStyle w:val="TableofFigures"/>
            <w:tabs>
              <w:tab w:val="right" w:leader="dot" w:pos="9197"/>
            </w:tabs>
            <w:rPr>
              <w:rFonts w:ascii="Arial" w:eastAsiaTheme="minorEastAsia" w:hAnsi="Arial" w:cs="Arial"/>
              <w:noProof/>
              <w:sz w:val="18"/>
              <w:szCs w:val="18"/>
            </w:rPr>
          </w:pPr>
          <w:hyperlink w:anchor="_Toc526866330" w:history="1">
            <w:r w:rsidR="00DA4EFC" w:rsidRPr="00DA4EFC">
              <w:rPr>
                <w:rStyle w:val="Hyperlink"/>
                <w:rFonts w:ascii="Arial" w:hAnsi="Arial" w:cs="Arial"/>
                <w:noProof/>
                <w:sz w:val="18"/>
                <w:szCs w:val="18"/>
              </w:rPr>
              <w:t>Table 3-Definitions, Acronyms, and Abbreviations</w:t>
            </w:r>
            <w:r w:rsidR="00DA4EFC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tab/>
            </w:r>
            <w:r w:rsidR="00DA4EFC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begin"/>
            </w:r>
            <w:r w:rsidR="00DA4EFC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instrText xml:space="preserve"> PAGEREF _Toc526866330 \h </w:instrText>
            </w:r>
            <w:r w:rsidR="00DA4EFC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</w:r>
            <w:r w:rsidR="00DA4EFC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separate"/>
            </w:r>
            <w:r w:rsidR="00BD6170">
              <w:rPr>
                <w:rFonts w:ascii="Arial" w:hAnsi="Arial" w:cs="Arial"/>
                <w:noProof/>
                <w:webHidden/>
                <w:sz w:val="18"/>
                <w:szCs w:val="18"/>
              </w:rPr>
              <w:t>6</w:t>
            </w:r>
            <w:r w:rsidR="00DA4EFC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012BD7E" w14:textId="77777777" w:rsidR="00DA4EFC" w:rsidRPr="00DA4EFC" w:rsidRDefault="005B717C">
          <w:pPr>
            <w:pStyle w:val="TableofFigures"/>
            <w:tabs>
              <w:tab w:val="right" w:leader="dot" w:pos="9197"/>
            </w:tabs>
            <w:rPr>
              <w:rFonts w:ascii="Arial" w:eastAsiaTheme="minorEastAsia" w:hAnsi="Arial" w:cs="Arial"/>
              <w:noProof/>
              <w:sz w:val="18"/>
              <w:szCs w:val="18"/>
            </w:rPr>
          </w:pPr>
          <w:hyperlink w:anchor="_Toc526866331" w:history="1">
            <w:r w:rsidR="00DA4EFC" w:rsidRPr="00DA4EFC">
              <w:rPr>
                <w:rStyle w:val="Hyperlink"/>
                <w:rFonts w:ascii="Arial" w:hAnsi="Arial" w:cs="Arial"/>
                <w:noProof/>
                <w:sz w:val="18"/>
                <w:szCs w:val="18"/>
              </w:rPr>
              <w:t>Table 4-System Description</w:t>
            </w:r>
            <w:r w:rsidR="00DA4EFC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tab/>
            </w:r>
            <w:r w:rsidR="00DA4EFC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begin"/>
            </w:r>
            <w:r w:rsidR="00DA4EFC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instrText xml:space="preserve"> PAGEREF _Toc526866331 \h </w:instrText>
            </w:r>
            <w:r w:rsidR="00DA4EFC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</w:r>
            <w:r w:rsidR="00DA4EFC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separate"/>
            </w:r>
            <w:r w:rsidR="00BD6170">
              <w:rPr>
                <w:rFonts w:ascii="Arial" w:hAnsi="Arial" w:cs="Arial"/>
                <w:noProof/>
                <w:webHidden/>
                <w:sz w:val="18"/>
                <w:szCs w:val="18"/>
              </w:rPr>
              <w:t>7</w:t>
            </w:r>
            <w:r w:rsidR="00DA4EFC" w:rsidRPr="00DA4EFC">
              <w:rPr>
                <w:rFonts w:ascii="Arial" w:hAnsi="Arial" w:cs="Arial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6EDDEB9" w14:textId="77777777" w:rsidR="00276B45" w:rsidRDefault="00DA4EFC" w:rsidP="00681D47">
          <w:pPr>
            <w:pStyle w:val="xFMHead2"/>
            <w:rPr>
              <w:rFonts w:eastAsiaTheme="minorHAnsi"/>
              <w:sz w:val="18"/>
              <w:szCs w:val="18"/>
              <w:lang w:eastAsia="en-US"/>
            </w:rPr>
          </w:pPr>
          <w:r w:rsidRPr="00DA4EFC">
            <w:rPr>
              <w:rFonts w:eastAsiaTheme="minorHAnsi"/>
              <w:sz w:val="18"/>
              <w:szCs w:val="18"/>
              <w:lang w:eastAsia="en-US"/>
            </w:rPr>
            <w:fldChar w:fldCharType="end"/>
          </w:r>
        </w:p>
        <w:p w14:paraId="709D3821" w14:textId="77777777" w:rsidR="00276B45" w:rsidRDefault="00276B45" w:rsidP="00681D47">
          <w:pPr>
            <w:pStyle w:val="xFMHead2"/>
            <w:rPr>
              <w:rFonts w:eastAsiaTheme="minorHAnsi"/>
              <w:sz w:val="18"/>
              <w:szCs w:val="18"/>
              <w:lang w:eastAsia="en-US"/>
            </w:rPr>
          </w:pPr>
        </w:p>
        <w:p w14:paraId="29DDB211" w14:textId="77777777" w:rsidR="00B933CF" w:rsidRDefault="00B933CF" w:rsidP="00681D47">
          <w:pPr>
            <w:pStyle w:val="xFMHead2"/>
            <w:rPr>
              <w:bCs/>
              <w:noProof/>
            </w:rPr>
          </w:pPr>
        </w:p>
        <w:p w14:paraId="3904F019" w14:textId="77777777" w:rsidR="00B933CF" w:rsidRDefault="00B933CF" w:rsidP="00681D47">
          <w:pPr>
            <w:pStyle w:val="xFMHead2"/>
            <w:rPr>
              <w:bCs/>
              <w:noProof/>
            </w:rPr>
          </w:pPr>
        </w:p>
        <w:p w14:paraId="07832E27" w14:textId="2E8648A2" w:rsidR="00A70501" w:rsidRPr="0090069A" w:rsidRDefault="005B717C" w:rsidP="00681D47">
          <w:pPr>
            <w:pStyle w:val="xFMHead2"/>
            <w:rPr>
              <w:bCs/>
              <w:noProof/>
            </w:rPr>
          </w:pPr>
        </w:p>
      </w:sdtContent>
    </w:sdt>
    <w:p w14:paraId="3EFC25D8" w14:textId="42566234" w:rsidR="00D10EC1" w:rsidRPr="00DA4EFC" w:rsidRDefault="009F15C5" w:rsidP="00995AC6">
      <w:pPr>
        <w:pStyle w:val="Heading1"/>
        <w:numPr>
          <w:ilvl w:val="0"/>
          <w:numId w:val="1"/>
        </w:numPr>
        <w:pBdr>
          <w:bottom w:val="single" w:sz="18" w:space="5" w:color="3167A9"/>
        </w:pBdr>
        <w:spacing w:before="480" w:after="240" w:line="240" w:lineRule="auto"/>
        <w:ind w:left="-540" w:firstLine="0"/>
        <w:rPr>
          <w:rFonts w:ascii="Arial" w:hAnsi="Arial" w:cs="Arial"/>
          <w:b/>
          <w:color w:val="auto"/>
          <w:sz w:val="48"/>
          <w:szCs w:val="48"/>
        </w:rPr>
      </w:pPr>
      <w:bookmarkStart w:id="4" w:name="_Toc521443458"/>
      <w:bookmarkStart w:id="5" w:name="_Toc527627072"/>
      <w:r w:rsidRPr="00DA4EFC">
        <w:rPr>
          <w:rFonts w:ascii="Arial" w:hAnsi="Arial" w:cs="Arial"/>
          <w:b/>
          <w:color w:val="auto"/>
          <w:sz w:val="48"/>
          <w:szCs w:val="48"/>
        </w:rPr>
        <w:lastRenderedPageBreak/>
        <w:t>Introductio</w:t>
      </w:r>
      <w:r w:rsidR="00995AC6" w:rsidRPr="00DA4EFC">
        <w:rPr>
          <w:rFonts w:ascii="Arial" w:hAnsi="Arial" w:cs="Arial"/>
          <w:b/>
          <w:color w:val="auto"/>
          <w:sz w:val="48"/>
          <w:szCs w:val="48"/>
        </w:rPr>
        <w:t>n</w:t>
      </w:r>
      <w:bookmarkEnd w:id="4"/>
      <w:bookmarkEnd w:id="5"/>
    </w:p>
    <w:p w14:paraId="35129B38" w14:textId="7AE91FE6" w:rsidR="00187878" w:rsidRPr="00DA4EFC" w:rsidRDefault="00187878" w:rsidP="00A826C1">
      <w:pPr>
        <w:pStyle w:val="B-Body"/>
        <w:spacing w:line="276" w:lineRule="auto"/>
        <w:ind w:left="0"/>
        <w:rPr>
          <w:rFonts w:ascii="Arial" w:hAnsi="Arial" w:cs="Arial"/>
        </w:rPr>
      </w:pPr>
      <w:bookmarkStart w:id="6" w:name="_Toc521443459"/>
      <w:r w:rsidRPr="00DA4EFC">
        <w:rPr>
          <w:rFonts w:ascii="Arial" w:hAnsi="Arial" w:cs="Arial"/>
        </w:rPr>
        <w:t xml:space="preserve">Lost </w:t>
      </w:r>
      <w:r w:rsidR="005B717C">
        <w:rPr>
          <w:rFonts w:ascii="Arial" w:hAnsi="Arial" w:cs="Arial"/>
        </w:rPr>
        <w:t xml:space="preserve">&amp; </w:t>
      </w:r>
      <w:r w:rsidRPr="00DA4EFC">
        <w:rPr>
          <w:rFonts w:ascii="Arial" w:hAnsi="Arial" w:cs="Arial"/>
        </w:rPr>
        <w:t xml:space="preserve">Stolen Device Subsystem </w:t>
      </w:r>
      <w:r w:rsidR="00DF2C4A" w:rsidRPr="00DA4EFC">
        <w:rPr>
          <w:rFonts w:ascii="Arial" w:hAnsi="Arial" w:cs="Arial"/>
        </w:rPr>
        <w:t xml:space="preserve">(LSDS) </w:t>
      </w:r>
      <w:r w:rsidRPr="00DA4EFC">
        <w:rPr>
          <w:rFonts w:ascii="Arial" w:hAnsi="Arial" w:cs="Arial"/>
          <w:shd w:val="clear" w:color="auto" w:fill="FFFFFF"/>
        </w:rPr>
        <w:t>is the subsystem of</w:t>
      </w:r>
      <w:r w:rsidR="00276B45">
        <w:rPr>
          <w:rFonts w:ascii="Arial" w:hAnsi="Arial" w:cs="Arial"/>
          <w:shd w:val="clear" w:color="auto" w:fill="FFFFFF"/>
        </w:rPr>
        <w:t xml:space="preserve"> the</w:t>
      </w:r>
      <w:r w:rsidRPr="00DA4EFC">
        <w:rPr>
          <w:rFonts w:ascii="Arial" w:hAnsi="Arial" w:cs="Arial"/>
          <w:shd w:val="clear" w:color="auto" w:fill="FFFFFF"/>
        </w:rPr>
        <w:t xml:space="preserve"> Device Identification, Registration and Blocking System (DIRBS</w:t>
      </w:r>
      <w:r w:rsidRPr="00DA4EFC">
        <w:rPr>
          <w:rFonts w:ascii="Arial" w:hAnsi="Arial" w:cs="Arial"/>
        </w:rPr>
        <w:t xml:space="preserve">). It provides </w:t>
      </w:r>
      <w:r w:rsidRPr="00DA4EFC">
        <w:rPr>
          <w:rStyle w:val="CommentReference"/>
          <w:rFonts w:ascii="Arial" w:hAnsi="Arial" w:cs="Arial"/>
          <w:sz w:val="22"/>
          <w:szCs w:val="22"/>
        </w:rPr>
        <w:t>a</w:t>
      </w:r>
      <w:r w:rsidRPr="00DA4EFC">
        <w:rPr>
          <w:rFonts w:ascii="Arial" w:hAnsi="Arial" w:cs="Arial"/>
        </w:rPr>
        <w:t xml:space="preserve"> platform for an authorized entity, to </w:t>
      </w:r>
      <w:r w:rsidR="00C303CD" w:rsidRPr="00DA4EFC">
        <w:rPr>
          <w:rFonts w:ascii="Arial" w:hAnsi="Arial" w:cs="Arial"/>
        </w:rPr>
        <w:t xml:space="preserve">register </w:t>
      </w:r>
      <w:r w:rsidR="00A53767" w:rsidRPr="00DA4EFC">
        <w:rPr>
          <w:rFonts w:ascii="Arial" w:hAnsi="Arial" w:cs="Arial"/>
        </w:rPr>
        <w:t xml:space="preserve">a </w:t>
      </w:r>
      <w:r w:rsidR="00F50ABB" w:rsidRPr="00DA4EFC">
        <w:rPr>
          <w:rFonts w:ascii="Arial" w:hAnsi="Arial" w:cs="Arial"/>
        </w:rPr>
        <w:t>report</w:t>
      </w:r>
      <w:r w:rsidRPr="00DA4EFC">
        <w:rPr>
          <w:rFonts w:ascii="Arial" w:hAnsi="Arial" w:cs="Arial"/>
        </w:rPr>
        <w:t xml:space="preserve"> </w:t>
      </w:r>
      <w:r w:rsidR="00A53767" w:rsidRPr="00DA4EFC">
        <w:rPr>
          <w:rFonts w:ascii="Arial" w:hAnsi="Arial" w:cs="Arial"/>
        </w:rPr>
        <w:t xml:space="preserve">for </w:t>
      </w:r>
      <w:r w:rsidRPr="00DA4EFC">
        <w:rPr>
          <w:rFonts w:ascii="Arial" w:hAnsi="Arial" w:cs="Arial"/>
        </w:rPr>
        <w:t>lost/stolen device(s) of an affected consumer and gen</w:t>
      </w:r>
      <w:r w:rsidR="00A826C1" w:rsidRPr="00DA4EFC">
        <w:rPr>
          <w:rFonts w:ascii="Arial" w:hAnsi="Arial" w:cs="Arial"/>
        </w:rPr>
        <w:t>erate a unique case identifier.</w:t>
      </w:r>
    </w:p>
    <w:p w14:paraId="2AF07DD4" w14:textId="77777777" w:rsidR="00187878" w:rsidRPr="00DA4EFC" w:rsidRDefault="00187878" w:rsidP="00187878">
      <w:pPr>
        <w:pStyle w:val="B-Body"/>
        <w:spacing w:line="276" w:lineRule="auto"/>
        <w:ind w:left="0"/>
        <w:rPr>
          <w:rFonts w:ascii="Arial" w:hAnsi="Arial" w:cs="Arial"/>
        </w:rPr>
      </w:pPr>
      <w:r w:rsidRPr="00DA4EFC">
        <w:rPr>
          <w:rFonts w:ascii="Arial" w:hAnsi="Arial" w:cs="Arial"/>
        </w:rPr>
        <w:t xml:space="preserve">The Device Identification, Registration &amp; Blocking System (DIRBS) is a country-wide system deployed in cooperation between the country regulator, operators in that country, and a technology partner that supports deployment. The system checks, identifies, and discourages non-compliant devices by verifying the installed base of devices currently active in a market and continuing to monitor as new devices are activated. </w:t>
      </w:r>
    </w:p>
    <w:p w14:paraId="6717F3EC" w14:textId="77777777" w:rsidR="00187878" w:rsidRPr="00DA4EFC" w:rsidRDefault="00187878" w:rsidP="00187878">
      <w:pPr>
        <w:pStyle w:val="B-Body"/>
        <w:spacing w:line="276" w:lineRule="auto"/>
        <w:ind w:left="90"/>
        <w:rPr>
          <w:rFonts w:ascii="Arial" w:hAnsi="Arial" w:cs="Arial"/>
        </w:rPr>
      </w:pPr>
      <w:r w:rsidRPr="00DA4EFC">
        <w:rPr>
          <w:rFonts w:ascii="Arial" w:hAnsi="Arial" w:cs="Arial"/>
        </w:rPr>
        <w:t>DIRBS can verify that:</w:t>
      </w:r>
    </w:p>
    <w:p w14:paraId="1CF590A2" w14:textId="77777777" w:rsidR="00187878" w:rsidRPr="00DA4EFC" w:rsidRDefault="00187878" w:rsidP="00187878">
      <w:pPr>
        <w:pStyle w:val="U-Bullet"/>
        <w:numPr>
          <w:ilvl w:val="0"/>
          <w:numId w:val="17"/>
        </w:numPr>
        <w:spacing w:line="276" w:lineRule="auto"/>
        <w:rPr>
          <w:rFonts w:ascii="Arial" w:hAnsi="Arial" w:cs="Arial"/>
        </w:rPr>
      </w:pPr>
      <w:r w:rsidRPr="00DA4EFC">
        <w:rPr>
          <w:rFonts w:ascii="Arial" w:hAnsi="Arial" w:cs="Arial"/>
        </w:rPr>
        <w:t>Devices have properly allocated identifiers and type approval</w:t>
      </w:r>
    </w:p>
    <w:p w14:paraId="13BA5FE9" w14:textId="77777777" w:rsidR="00187878" w:rsidRPr="00DA4EFC" w:rsidRDefault="00187878" w:rsidP="00187878">
      <w:pPr>
        <w:pStyle w:val="U-Bullet"/>
        <w:numPr>
          <w:ilvl w:val="0"/>
          <w:numId w:val="17"/>
        </w:numPr>
        <w:spacing w:line="276" w:lineRule="auto"/>
        <w:rPr>
          <w:rFonts w:ascii="Arial" w:hAnsi="Arial" w:cs="Arial"/>
        </w:rPr>
      </w:pPr>
      <w:r w:rsidRPr="00DA4EFC">
        <w:rPr>
          <w:rFonts w:ascii="Arial" w:hAnsi="Arial" w:cs="Arial"/>
        </w:rPr>
        <w:t>Devices are not duplicated or stolen</w:t>
      </w:r>
    </w:p>
    <w:p w14:paraId="46E24027" w14:textId="7B624F91" w:rsidR="00C8587A" w:rsidRPr="00DA4EFC" w:rsidRDefault="00187878" w:rsidP="009947E7">
      <w:pPr>
        <w:pStyle w:val="U-Bullet"/>
        <w:numPr>
          <w:ilvl w:val="0"/>
          <w:numId w:val="17"/>
        </w:numPr>
        <w:spacing w:after="0" w:line="276" w:lineRule="auto"/>
        <w:rPr>
          <w:rFonts w:ascii="Arial" w:hAnsi="Arial" w:cs="Arial"/>
        </w:rPr>
      </w:pPr>
      <w:r w:rsidRPr="00DA4EFC">
        <w:rPr>
          <w:rFonts w:ascii="Arial" w:hAnsi="Arial" w:cs="Arial"/>
        </w:rPr>
        <w:t>Device importation takes place through legal channels</w:t>
      </w:r>
    </w:p>
    <w:p w14:paraId="7F5C3563" w14:textId="77777777" w:rsidR="00187878" w:rsidRPr="00DA4EFC" w:rsidRDefault="00187878">
      <w:pPr>
        <w:pStyle w:val="U-Bullet"/>
        <w:numPr>
          <w:ilvl w:val="0"/>
          <w:numId w:val="0"/>
        </w:numPr>
        <w:spacing w:line="276" w:lineRule="auto"/>
        <w:ind w:left="450"/>
        <w:rPr>
          <w:rFonts w:ascii="Arial" w:hAnsi="Arial" w:cs="Arial"/>
        </w:rPr>
      </w:pPr>
    </w:p>
    <w:p w14:paraId="0052E75F" w14:textId="33D4564C" w:rsidR="009F15C5" w:rsidRPr="00DA4EFC" w:rsidRDefault="009F15C5" w:rsidP="009947E7">
      <w:pPr>
        <w:pStyle w:val="Heading2"/>
        <w:numPr>
          <w:ilvl w:val="1"/>
          <w:numId w:val="18"/>
        </w:numPr>
        <w:spacing w:after="240" w:line="276" w:lineRule="auto"/>
        <w:ind w:left="0" w:hanging="630"/>
        <w:rPr>
          <w:rFonts w:ascii="Arial" w:hAnsi="Arial" w:cs="Arial"/>
          <w:b/>
          <w:color w:val="auto"/>
          <w:sz w:val="32"/>
          <w:szCs w:val="32"/>
        </w:rPr>
      </w:pPr>
      <w:bookmarkStart w:id="7" w:name="_Toc527627073"/>
      <w:r w:rsidRPr="00DA4EFC">
        <w:rPr>
          <w:rFonts w:ascii="Arial" w:hAnsi="Arial" w:cs="Arial"/>
          <w:b/>
          <w:color w:val="auto"/>
          <w:sz w:val="32"/>
          <w:szCs w:val="32"/>
        </w:rPr>
        <w:t>Purpose</w:t>
      </w:r>
      <w:bookmarkEnd w:id="6"/>
      <w:bookmarkEnd w:id="7"/>
    </w:p>
    <w:p w14:paraId="0782D0F3" w14:textId="54075403" w:rsidR="009F15C5" w:rsidRPr="00DA4EFC" w:rsidRDefault="00106EDA" w:rsidP="00C8587A">
      <w:pPr>
        <w:tabs>
          <w:tab w:val="left" w:pos="0"/>
        </w:tabs>
        <w:spacing w:line="276" w:lineRule="auto"/>
        <w:rPr>
          <w:rFonts w:ascii="Arial" w:hAnsi="Arial" w:cs="Arial"/>
          <w:sz w:val="22"/>
          <w:shd w:val="clear" w:color="auto" w:fill="FFFFFF"/>
        </w:rPr>
      </w:pPr>
      <w:r w:rsidRPr="00DA4EFC">
        <w:rPr>
          <w:rFonts w:ascii="Arial" w:hAnsi="Arial" w:cs="Arial"/>
          <w:sz w:val="22"/>
          <w:shd w:val="clear" w:color="auto" w:fill="FFFFFF"/>
        </w:rPr>
        <w:t>This document is intended to give assistance to the user to</w:t>
      </w:r>
      <w:r w:rsidR="005B717C">
        <w:rPr>
          <w:rFonts w:ascii="Arial" w:hAnsi="Arial" w:cs="Arial"/>
          <w:sz w:val="22"/>
          <w:shd w:val="clear" w:color="auto" w:fill="FFFFFF"/>
        </w:rPr>
        <w:t xml:space="preserve"> use the Lost &amp; </w:t>
      </w:r>
      <w:r w:rsidR="00B072FF" w:rsidRPr="00DA4EFC">
        <w:rPr>
          <w:rFonts w:ascii="Arial" w:hAnsi="Arial" w:cs="Arial"/>
          <w:sz w:val="22"/>
          <w:shd w:val="clear" w:color="auto" w:fill="FFFFFF"/>
        </w:rPr>
        <w:t>Stolen Device Subs</w:t>
      </w:r>
      <w:r w:rsidRPr="00DA4EFC">
        <w:rPr>
          <w:rFonts w:ascii="Arial" w:hAnsi="Arial" w:cs="Arial"/>
          <w:sz w:val="22"/>
          <w:shd w:val="clear" w:color="auto" w:fill="FFFFFF"/>
        </w:rPr>
        <w:t>ystem (</w:t>
      </w:r>
      <w:r w:rsidR="00B072FF" w:rsidRPr="00DA4EFC">
        <w:rPr>
          <w:rFonts w:ascii="Arial" w:hAnsi="Arial" w:cs="Arial"/>
          <w:sz w:val="22"/>
          <w:shd w:val="clear" w:color="auto" w:fill="FFFFFF"/>
        </w:rPr>
        <w:t>LSDS</w:t>
      </w:r>
      <w:r w:rsidR="00187878" w:rsidRPr="00DA4EFC">
        <w:rPr>
          <w:rFonts w:ascii="Arial" w:hAnsi="Arial" w:cs="Arial"/>
          <w:sz w:val="22"/>
          <w:shd w:val="clear" w:color="auto" w:fill="FFFFFF"/>
        </w:rPr>
        <w:t>)</w:t>
      </w:r>
    </w:p>
    <w:p w14:paraId="597ADB28" w14:textId="77777777" w:rsidR="00C8587A" w:rsidRPr="00DA4EFC" w:rsidRDefault="00C8587A" w:rsidP="00C8587A">
      <w:pPr>
        <w:tabs>
          <w:tab w:val="left" w:pos="0"/>
        </w:tabs>
        <w:spacing w:line="276" w:lineRule="auto"/>
        <w:rPr>
          <w:rFonts w:ascii="Arial" w:hAnsi="Arial" w:cs="Arial"/>
          <w:sz w:val="22"/>
        </w:rPr>
      </w:pPr>
    </w:p>
    <w:p w14:paraId="2E3613BC" w14:textId="537DDBED" w:rsidR="00A64B7B" w:rsidRDefault="007C0B8A" w:rsidP="009947E7">
      <w:pPr>
        <w:pStyle w:val="Heading2"/>
        <w:numPr>
          <w:ilvl w:val="1"/>
          <w:numId w:val="18"/>
        </w:numPr>
        <w:spacing w:after="240" w:line="276" w:lineRule="auto"/>
        <w:ind w:left="0" w:hanging="630"/>
        <w:rPr>
          <w:rFonts w:ascii="Arial" w:hAnsi="Arial" w:cs="Arial"/>
          <w:b/>
          <w:color w:val="auto"/>
          <w:sz w:val="32"/>
          <w:szCs w:val="32"/>
        </w:rPr>
      </w:pPr>
      <w:bookmarkStart w:id="8" w:name="_Toc527627074"/>
      <w:r w:rsidRPr="00DA4EFC">
        <w:rPr>
          <w:rFonts w:ascii="Arial" w:hAnsi="Arial" w:cs="Arial"/>
          <w:b/>
          <w:color w:val="auto"/>
          <w:sz w:val="32"/>
          <w:szCs w:val="32"/>
        </w:rPr>
        <w:t>Support</w:t>
      </w:r>
      <w:r w:rsidR="00BA60DB">
        <w:rPr>
          <w:rFonts w:ascii="Arial" w:hAnsi="Arial" w:cs="Arial"/>
          <w:b/>
          <w:color w:val="auto"/>
          <w:sz w:val="32"/>
          <w:szCs w:val="32"/>
        </w:rPr>
        <w:t>ed Desktop Browser</w:t>
      </w:r>
      <w:r w:rsidR="00DA4EFC">
        <w:rPr>
          <w:rFonts w:ascii="Arial" w:hAnsi="Arial" w:cs="Arial"/>
          <w:b/>
          <w:color w:val="auto"/>
          <w:sz w:val="32"/>
          <w:szCs w:val="32"/>
        </w:rPr>
        <w:t>s</w:t>
      </w:r>
      <w:bookmarkEnd w:id="8"/>
    </w:p>
    <w:p w14:paraId="143F3B13" w14:textId="0D043BDF" w:rsidR="005B717C" w:rsidRPr="005B717C" w:rsidRDefault="005B717C" w:rsidP="00D90BAB">
      <w:pPr>
        <w:pStyle w:val="T-TableTitle"/>
        <w:spacing w:line="480" w:lineRule="auto"/>
        <w:ind w:left="0"/>
      </w:pPr>
      <w:bookmarkStart w:id="9" w:name="_Toc526866328"/>
      <w:r w:rsidRPr="00DA4EFC">
        <w:t xml:space="preserve">Table </w:t>
      </w:r>
      <w:r w:rsidRPr="00DA4EFC">
        <w:fldChar w:fldCharType="begin"/>
      </w:r>
      <w:r w:rsidRPr="00DA4EFC">
        <w:instrText xml:space="preserve"> SEQ Table \* ARABIC </w:instrText>
      </w:r>
      <w:r w:rsidRPr="00DA4EFC">
        <w:fldChar w:fldCharType="separate"/>
      </w:r>
      <w:r w:rsidR="00BD6170">
        <w:rPr>
          <w:noProof/>
        </w:rPr>
        <w:t>1</w:t>
      </w:r>
      <w:r w:rsidRPr="00DA4EFC">
        <w:fldChar w:fldCharType="end"/>
      </w:r>
      <w:r w:rsidRPr="00DA4EFC">
        <w:t>-Support</w:t>
      </w:r>
      <w:r>
        <w:t>ed Desktop Browser</w:t>
      </w:r>
      <w:bookmarkEnd w:id="9"/>
      <w:r>
        <w:t>s</w:t>
      </w:r>
    </w:p>
    <w:tbl>
      <w:tblPr>
        <w:tblStyle w:val="FormatA"/>
        <w:tblW w:w="8726" w:type="dxa"/>
        <w:tblInd w:w="-5" w:type="dxa"/>
        <w:tblLook w:val="04A0" w:firstRow="1" w:lastRow="0" w:firstColumn="1" w:lastColumn="0" w:noHBand="0" w:noVBand="1"/>
      </w:tblPr>
      <w:tblGrid>
        <w:gridCol w:w="4140"/>
        <w:gridCol w:w="4586"/>
      </w:tblGrid>
      <w:tr w:rsidR="0001135B" w:rsidRPr="00DA4EFC" w14:paraId="367C3488" w14:textId="77777777" w:rsidTr="009947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5"/>
        </w:trPr>
        <w:tc>
          <w:tcPr>
            <w:tcW w:w="4140" w:type="dxa"/>
          </w:tcPr>
          <w:p w14:paraId="01A5F8F6" w14:textId="326F3421" w:rsidR="0001135B" w:rsidRPr="00DA4EFC" w:rsidRDefault="003D5939" w:rsidP="00823001">
            <w:pPr>
              <w:rPr>
                <w:rFonts w:cs="Arial"/>
                <w:b/>
                <w:bCs/>
              </w:rPr>
            </w:pPr>
            <w:r w:rsidRPr="00DA4EFC">
              <w:rPr>
                <w:rFonts w:cs="Arial"/>
                <w:b/>
                <w:bCs/>
              </w:rPr>
              <w:t>Name</w:t>
            </w:r>
          </w:p>
        </w:tc>
        <w:tc>
          <w:tcPr>
            <w:tcW w:w="4586" w:type="dxa"/>
          </w:tcPr>
          <w:p w14:paraId="33ED6D05" w14:textId="4E30BEF9" w:rsidR="0001135B" w:rsidRPr="00DA4EFC" w:rsidRDefault="003D5939" w:rsidP="00823001">
            <w:pPr>
              <w:ind w:firstLine="342"/>
              <w:rPr>
                <w:rFonts w:cs="Arial"/>
                <w:b/>
                <w:bCs/>
              </w:rPr>
            </w:pPr>
            <w:r w:rsidRPr="00DA4EFC">
              <w:rPr>
                <w:rFonts w:cs="Arial"/>
                <w:b/>
                <w:bCs/>
              </w:rPr>
              <w:t>Version</w:t>
            </w:r>
          </w:p>
        </w:tc>
      </w:tr>
      <w:tr w:rsidR="0001135B" w:rsidRPr="00DA4EFC" w14:paraId="1D6B3E84" w14:textId="77777777" w:rsidTr="009947E7">
        <w:trPr>
          <w:trHeight w:val="294"/>
        </w:trPr>
        <w:tc>
          <w:tcPr>
            <w:tcW w:w="4140" w:type="dxa"/>
          </w:tcPr>
          <w:p w14:paraId="55F80578" w14:textId="3C110BF2" w:rsidR="0001135B" w:rsidRPr="00DA4EFC" w:rsidRDefault="003D5939" w:rsidP="007738E2">
            <w:pPr>
              <w:pStyle w:val="TB-TableBody"/>
              <w:rPr>
                <w:sz w:val="22"/>
                <w:szCs w:val="22"/>
              </w:rPr>
            </w:pPr>
            <w:r w:rsidRPr="00DA4EFC">
              <w:rPr>
                <w:sz w:val="22"/>
                <w:szCs w:val="22"/>
              </w:rPr>
              <w:t>Internet Explorer</w:t>
            </w:r>
          </w:p>
        </w:tc>
        <w:tc>
          <w:tcPr>
            <w:tcW w:w="4586" w:type="dxa"/>
          </w:tcPr>
          <w:p w14:paraId="2BB6C333" w14:textId="0F10F2C9" w:rsidR="0001135B" w:rsidRPr="00DA4EFC" w:rsidRDefault="0001135B" w:rsidP="00823001">
            <w:pPr>
              <w:pStyle w:val="TU-TableBullet"/>
              <w:numPr>
                <w:ilvl w:val="0"/>
                <w:numId w:val="0"/>
              </w:numPr>
              <w:ind w:left="216" w:hanging="216"/>
              <w:rPr>
                <w:sz w:val="22"/>
                <w:szCs w:val="22"/>
              </w:rPr>
            </w:pPr>
            <w:r w:rsidRPr="00DA4EFC">
              <w:rPr>
                <w:sz w:val="22"/>
                <w:szCs w:val="22"/>
              </w:rPr>
              <w:t>11.0</w:t>
            </w:r>
          </w:p>
        </w:tc>
      </w:tr>
      <w:tr w:rsidR="0001135B" w:rsidRPr="00DA4EFC" w14:paraId="1ECF6C0D" w14:textId="77777777" w:rsidTr="009947E7">
        <w:trPr>
          <w:trHeight w:val="294"/>
        </w:trPr>
        <w:tc>
          <w:tcPr>
            <w:tcW w:w="4140" w:type="dxa"/>
          </w:tcPr>
          <w:p w14:paraId="192AA2E7" w14:textId="0E44FFDD" w:rsidR="0001135B" w:rsidRPr="00DA4EFC" w:rsidRDefault="003D5939" w:rsidP="007738E2">
            <w:pPr>
              <w:pStyle w:val="TB-TableBody"/>
              <w:rPr>
                <w:sz w:val="22"/>
                <w:szCs w:val="22"/>
              </w:rPr>
            </w:pPr>
            <w:r w:rsidRPr="00DA4EFC">
              <w:rPr>
                <w:sz w:val="22"/>
                <w:szCs w:val="22"/>
              </w:rPr>
              <w:t>Firefox 52.5 ESR</w:t>
            </w:r>
          </w:p>
        </w:tc>
        <w:tc>
          <w:tcPr>
            <w:tcW w:w="4586" w:type="dxa"/>
          </w:tcPr>
          <w:p w14:paraId="13B8422D" w14:textId="4D4BBF8A" w:rsidR="0001135B" w:rsidRPr="00DA4EFC" w:rsidRDefault="0001135B" w:rsidP="00823001">
            <w:pPr>
              <w:pStyle w:val="TU-TableBullet"/>
              <w:numPr>
                <w:ilvl w:val="0"/>
                <w:numId w:val="0"/>
              </w:numPr>
              <w:ind w:left="216" w:hanging="216"/>
              <w:rPr>
                <w:sz w:val="22"/>
                <w:szCs w:val="22"/>
              </w:rPr>
            </w:pPr>
            <w:r w:rsidRPr="00DA4EFC">
              <w:rPr>
                <w:sz w:val="22"/>
                <w:szCs w:val="22"/>
              </w:rPr>
              <w:t>57.0</w:t>
            </w:r>
          </w:p>
        </w:tc>
      </w:tr>
      <w:tr w:rsidR="0001135B" w:rsidRPr="00DA4EFC" w14:paraId="1885A0B9" w14:textId="77777777" w:rsidTr="009947E7">
        <w:trPr>
          <w:trHeight w:val="281"/>
        </w:trPr>
        <w:tc>
          <w:tcPr>
            <w:tcW w:w="4140" w:type="dxa"/>
          </w:tcPr>
          <w:p w14:paraId="3CDEFFF8" w14:textId="3C65E707" w:rsidR="0001135B" w:rsidRPr="00DA4EFC" w:rsidRDefault="003D5939" w:rsidP="0001135B">
            <w:pPr>
              <w:pStyle w:val="TB-TableBody"/>
              <w:rPr>
                <w:sz w:val="22"/>
                <w:szCs w:val="22"/>
              </w:rPr>
            </w:pPr>
            <w:r w:rsidRPr="00DA4EFC">
              <w:rPr>
                <w:sz w:val="22"/>
                <w:szCs w:val="22"/>
              </w:rPr>
              <w:t>Chrome</w:t>
            </w:r>
          </w:p>
        </w:tc>
        <w:tc>
          <w:tcPr>
            <w:tcW w:w="4586" w:type="dxa"/>
          </w:tcPr>
          <w:p w14:paraId="520EB013" w14:textId="626F800C" w:rsidR="0001135B" w:rsidRPr="00DA4EFC" w:rsidRDefault="0001135B" w:rsidP="00823001">
            <w:pPr>
              <w:pStyle w:val="TU-TableBullet"/>
              <w:numPr>
                <w:ilvl w:val="0"/>
                <w:numId w:val="0"/>
              </w:numPr>
              <w:ind w:left="216" w:hanging="216"/>
              <w:rPr>
                <w:sz w:val="22"/>
                <w:szCs w:val="22"/>
              </w:rPr>
            </w:pPr>
            <w:r w:rsidRPr="00DA4EFC">
              <w:rPr>
                <w:sz w:val="22"/>
                <w:szCs w:val="22"/>
              </w:rPr>
              <w:t>63.0</w:t>
            </w:r>
          </w:p>
        </w:tc>
      </w:tr>
      <w:tr w:rsidR="0001135B" w:rsidRPr="00DA4EFC" w14:paraId="59E8CBAA" w14:textId="77777777" w:rsidTr="009947E7">
        <w:trPr>
          <w:trHeight w:val="294"/>
        </w:trPr>
        <w:tc>
          <w:tcPr>
            <w:tcW w:w="4140" w:type="dxa"/>
          </w:tcPr>
          <w:p w14:paraId="5A0C5BEB" w14:textId="18C647C9" w:rsidR="0001135B" w:rsidRPr="00DA4EFC" w:rsidRDefault="003D5939" w:rsidP="009A2B19">
            <w:pPr>
              <w:pStyle w:val="TB-TableBody"/>
              <w:spacing w:after="0"/>
              <w:rPr>
                <w:sz w:val="22"/>
                <w:szCs w:val="22"/>
              </w:rPr>
            </w:pPr>
            <w:r w:rsidRPr="00DA4EFC">
              <w:rPr>
                <w:sz w:val="22"/>
                <w:szCs w:val="22"/>
              </w:rPr>
              <w:t>Safari</w:t>
            </w:r>
          </w:p>
        </w:tc>
        <w:tc>
          <w:tcPr>
            <w:tcW w:w="4586" w:type="dxa"/>
          </w:tcPr>
          <w:p w14:paraId="272F3AA0" w14:textId="066FF0E0" w:rsidR="0001135B" w:rsidRPr="00DA4EFC" w:rsidRDefault="0001135B" w:rsidP="009A2B19">
            <w:pPr>
              <w:pStyle w:val="TU-TableBullet"/>
              <w:numPr>
                <w:ilvl w:val="0"/>
                <w:numId w:val="0"/>
              </w:numPr>
              <w:spacing w:after="0"/>
              <w:ind w:left="216" w:hanging="216"/>
              <w:rPr>
                <w:rFonts w:eastAsia="Times New Roman"/>
                <w:sz w:val="22"/>
                <w:szCs w:val="22"/>
              </w:rPr>
            </w:pPr>
            <w:r w:rsidRPr="00DA4EFC">
              <w:rPr>
                <w:sz w:val="22"/>
                <w:szCs w:val="22"/>
              </w:rPr>
              <w:t>11.0</w:t>
            </w:r>
          </w:p>
        </w:tc>
      </w:tr>
      <w:tr w:rsidR="0001135B" w:rsidRPr="00DA4EFC" w14:paraId="2BB40911" w14:textId="77777777" w:rsidTr="009947E7">
        <w:trPr>
          <w:trHeight w:val="294"/>
        </w:trPr>
        <w:tc>
          <w:tcPr>
            <w:tcW w:w="4140" w:type="dxa"/>
          </w:tcPr>
          <w:p w14:paraId="700BB9B9" w14:textId="52CFF02D" w:rsidR="0001135B" w:rsidRPr="00DA4EFC" w:rsidRDefault="003D5939" w:rsidP="009A2B19">
            <w:pPr>
              <w:pStyle w:val="TB-TableBody"/>
              <w:spacing w:after="0"/>
              <w:rPr>
                <w:sz w:val="22"/>
                <w:szCs w:val="22"/>
              </w:rPr>
            </w:pPr>
            <w:r w:rsidRPr="00DA4EFC">
              <w:rPr>
                <w:sz w:val="22"/>
                <w:szCs w:val="22"/>
              </w:rPr>
              <w:t>Edge</w:t>
            </w:r>
          </w:p>
        </w:tc>
        <w:tc>
          <w:tcPr>
            <w:tcW w:w="4586" w:type="dxa"/>
          </w:tcPr>
          <w:p w14:paraId="0CE0EB6A" w14:textId="0CAEC92E" w:rsidR="0001135B" w:rsidRPr="00DA4EFC" w:rsidRDefault="0001135B" w:rsidP="009A2B19">
            <w:pPr>
              <w:pStyle w:val="TU-TableBullet"/>
              <w:numPr>
                <w:ilvl w:val="0"/>
                <w:numId w:val="0"/>
              </w:numPr>
              <w:spacing w:after="0"/>
              <w:ind w:left="216" w:hanging="216"/>
              <w:rPr>
                <w:rFonts w:eastAsia="Times New Roman"/>
                <w:sz w:val="22"/>
                <w:szCs w:val="22"/>
              </w:rPr>
            </w:pPr>
            <w:r w:rsidRPr="00DA4EFC">
              <w:rPr>
                <w:sz w:val="22"/>
                <w:szCs w:val="22"/>
              </w:rPr>
              <w:t>41.16299</w:t>
            </w:r>
          </w:p>
        </w:tc>
      </w:tr>
    </w:tbl>
    <w:p w14:paraId="076A823E" w14:textId="77777777" w:rsidR="00A8390D" w:rsidRPr="00DA4EFC" w:rsidRDefault="00A8390D" w:rsidP="009A2B19">
      <w:pPr>
        <w:pStyle w:val="Caption"/>
        <w:keepNext/>
        <w:spacing w:after="0"/>
        <w:jc w:val="center"/>
        <w:rPr>
          <w:rFonts w:ascii="Arial" w:hAnsi="Arial" w:cs="Arial"/>
        </w:rPr>
      </w:pPr>
      <w:bookmarkStart w:id="10" w:name="_Toc526497851"/>
      <w:bookmarkStart w:id="11" w:name="_Toc521446240"/>
      <w:bookmarkStart w:id="12" w:name="_Toc521487484"/>
      <w:bookmarkStart w:id="13" w:name="_Toc521487568"/>
    </w:p>
    <w:bookmarkEnd w:id="10"/>
    <w:p w14:paraId="258D6DA2" w14:textId="77777777" w:rsidR="00504FE0" w:rsidRPr="00DA4EFC" w:rsidRDefault="00504FE0" w:rsidP="009947E7">
      <w:pPr>
        <w:rPr>
          <w:rFonts w:ascii="Arial" w:hAnsi="Arial" w:cs="Arial"/>
        </w:rPr>
      </w:pPr>
    </w:p>
    <w:bookmarkEnd w:id="11"/>
    <w:bookmarkEnd w:id="12"/>
    <w:bookmarkEnd w:id="13"/>
    <w:p w14:paraId="794B5128" w14:textId="77777777" w:rsidR="00681D47" w:rsidRPr="00DA4EFC" w:rsidRDefault="00681D47" w:rsidP="00A53767">
      <w:pPr>
        <w:rPr>
          <w:rFonts w:ascii="Arial" w:hAnsi="Arial" w:cs="Arial"/>
        </w:rPr>
      </w:pPr>
    </w:p>
    <w:p w14:paraId="104AE74B" w14:textId="77777777" w:rsidR="00011626" w:rsidRPr="00DA4EFC" w:rsidRDefault="00011626" w:rsidP="009947E7">
      <w:pPr>
        <w:rPr>
          <w:rFonts w:ascii="Arial" w:hAnsi="Arial" w:cs="Arial"/>
        </w:rPr>
      </w:pPr>
      <w:bookmarkStart w:id="14" w:name="_Toc520811658"/>
    </w:p>
    <w:p w14:paraId="2495DA68" w14:textId="77777777" w:rsidR="002344DD" w:rsidRDefault="002344DD" w:rsidP="009947E7">
      <w:pPr>
        <w:tabs>
          <w:tab w:val="left" w:pos="3774"/>
        </w:tabs>
        <w:rPr>
          <w:rFonts w:ascii="Arial" w:hAnsi="Arial" w:cs="Arial"/>
        </w:rPr>
      </w:pPr>
    </w:p>
    <w:p w14:paraId="23E88BBE" w14:textId="77777777" w:rsidR="002344DD" w:rsidRDefault="002344DD" w:rsidP="009947E7">
      <w:pPr>
        <w:tabs>
          <w:tab w:val="left" w:pos="3774"/>
        </w:tabs>
        <w:rPr>
          <w:rFonts w:ascii="Arial" w:hAnsi="Arial" w:cs="Arial"/>
        </w:rPr>
      </w:pPr>
    </w:p>
    <w:p w14:paraId="71C8AFD9" w14:textId="365E0374" w:rsidR="006D635D" w:rsidRPr="00DA4EFC" w:rsidRDefault="00770D53" w:rsidP="009947E7">
      <w:pPr>
        <w:tabs>
          <w:tab w:val="left" w:pos="3774"/>
        </w:tabs>
        <w:rPr>
          <w:rFonts w:ascii="Arial" w:hAnsi="Arial" w:cs="Arial"/>
        </w:rPr>
      </w:pPr>
      <w:r w:rsidRPr="00DA4EFC">
        <w:rPr>
          <w:rFonts w:ascii="Arial" w:hAnsi="Arial" w:cs="Arial"/>
        </w:rPr>
        <w:tab/>
      </w:r>
    </w:p>
    <w:p w14:paraId="313405C4" w14:textId="77777777" w:rsidR="00084F4E" w:rsidRPr="00DA4EFC" w:rsidRDefault="00084F4E" w:rsidP="009947E7">
      <w:pPr>
        <w:rPr>
          <w:rFonts w:ascii="Arial" w:hAnsi="Arial" w:cs="Arial"/>
        </w:rPr>
      </w:pPr>
    </w:p>
    <w:p w14:paraId="3D012EB6" w14:textId="2EBB8738" w:rsidR="00CD4C80" w:rsidRPr="00DA4EFC" w:rsidRDefault="007C0B8A" w:rsidP="009947E7">
      <w:pPr>
        <w:pStyle w:val="Heading2"/>
        <w:numPr>
          <w:ilvl w:val="1"/>
          <w:numId w:val="18"/>
        </w:numPr>
        <w:spacing w:line="276" w:lineRule="auto"/>
        <w:ind w:left="90" w:hanging="630"/>
        <w:rPr>
          <w:rFonts w:ascii="Arial" w:hAnsi="Arial" w:cs="Arial"/>
          <w:b/>
          <w:color w:val="auto"/>
          <w:sz w:val="32"/>
          <w:szCs w:val="32"/>
        </w:rPr>
      </w:pPr>
      <w:bookmarkStart w:id="15" w:name="_Toc527627075"/>
      <w:r w:rsidRPr="00DA4EFC">
        <w:rPr>
          <w:rFonts w:ascii="Arial" w:hAnsi="Arial" w:cs="Arial"/>
          <w:b/>
          <w:color w:val="auto"/>
          <w:sz w:val="32"/>
          <w:szCs w:val="32"/>
        </w:rPr>
        <w:t>Support</w:t>
      </w:r>
      <w:r w:rsidR="00BA60DB">
        <w:rPr>
          <w:rFonts w:ascii="Arial" w:hAnsi="Arial" w:cs="Arial"/>
          <w:b/>
          <w:color w:val="auto"/>
          <w:sz w:val="32"/>
          <w:szCs w:val="32"/>
        </w:rPr>
        <w:t>ed Mobile Browser</w:t>
      </w:r>
      <w:r w:rsidR="00DA4EFC">
        <w:rPr>
          <w:rFonts w:ascii="Arial" w:hAnsi="Arial" w:cs="Arial"/>
          <w:b/>
          <w:color w:val="auto"/>
          <w:sz w:val="32"/>
          <w:szCs w:val="32"/>
        </w:rPr>
        <w:t>s</w:t>
      </w:r>
      <w:bookmarkEnd w:id="15"/>
      <w:r w:rsidRPr="00DA4EFC">
        <w:rPr>
          <w:rFonts w:ascii="Arial" w:hAnsi="Arial" w:cs="Arial"/>
          <w:b/>
          <w:color w:val="auto"/>
          <w:sz w:val="32"/>
          <w:szCs w:val="32"/>
        </w:rPr>
        <w:t xml:space="preserve"> </w:t>
      </w:r>
    </w:p>
    <w:p w14:paraId="1C955A5C" w14:textId="595D8021" w:rsidR="006D635D" w:rsidRDefault="005B717C" w:rsidP="00D90BAB">
      <w:pPr>
        <w:pStyle w:val="T-TableTitle"/>
        <w:spacing w:before="100" w:beforeAutospacing="1" w:after="0"/>
        <w:ind w:left="0"/>
      </w:pPr>
      <w:bookmarkStart w:id="16" w:name="_Toc526866329"/>
      <w:r w:rsidRPr="00DA4EFC">
        <w:t xml:space="preserve">Table </w:t>
      </w:r>
      <w:r w:rsidRPr="00DA4EFC">
        <w:fldChar w:fldCharType="begin"/>
      </w:r>
      <w:r w:rsidRPr="00DA4EFC">
        <w:instrText xml:space="preserve"> SEQ Table \* ARABIC </w:instrText>
      </w:r>
      <w:r w:rsidRPr="00DA4EFC">
        <w:fldChar w:fldCharType="separate"/>
      </w:r>
      <w:r w:rsidR="00BD6170">
        <w:rPr>
          <w:noProof/>
        </w:rPr>
        <w:t>2</w:t>
      </w:r>
      <w:r w:rsidRPr="00DA4EFC">
        <w:fldChar w:fldCharType="end"/>
      </w:r>
      <w:r w:rsidRPr="00DA4EFC">
        <w:t>-Suppor</w:t>
      </w:r>
      <w:r>
        <w:t>ed Mobile Browsers</w:t>
      </w:r>
      <w:bookmarkEnd w:id="16"/>
    </w:p>
    <w:p w14:paraId="79D7B717" w14:textId="77777777" w:rsidR="00D90BAB" w:rsidRPr="00DA4EFC" w:rsidRDefault="00D90BAB" w:rsidP="00D90BAB">
      <w:pPr>
        <w:pStyle w:val="T-TableTitle"/>
        <w:spacing w:before="0" w:after="0" w:line="360" w:lineRule="auto"/>
        <w:ind w:left="0"/>
      </w:pPr>
    </w:p>
    <w:tbl>
      <w:tblPr>
        <w:tblStyle w:val="FormatA"/>
        <w:tblW w:w="8726" w:type="dxa"/>
        <w:tblInd w:w="-5" w:type="dxa"/>
        <w:tblLook w:val="04A0" w:firstRow="1" w:lastRow="0" w:firstColumn="1" w:lastColumn="0" w:noHBand="0" w:noVBand="1"/>
      </w:tblPr>
      <w:tblGrid>
        <w:gridCol w:w="4410"/>
        <w:gridCol w:w="4316"/>
      </w:tblGrid>
      <w:tr w:rsidR="007C0B8A" w:rsidRPr="00DA4EFC" w14:paraId="60DD695E" w14:textId="77777777" w:rsidTr="005544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5"/>
        </w:trPr>
        <w:tc>
          <w:tcPr>
            <w:tcW w:w="4410" w:type="dxa"/>
          </w:tcPr>
          <w:p w14:paraId="4DEA261D" w14:textId="77777777" w:rsidR="007C0B8A" w:rsidRPr="00DA4EFC" w:rsidRDefault="007C0B8A" w:rsidP="007C0B8A">
            <w:pPr>
              <w:rPr>
                <w:rFonts w:cs="Arial"/>
                <w:b/>
                <w:bCs/>
              </w:rPr>
            </w:pPr>
            <w:r w:rsidRPr="00DA4EFC">
              <w:rPr>
                <w:rFonts w:cs="Arial"/>
                <w:b/>
                <w:bCs/>
              </w:rPr>
              <w:t>Name</w:t>
            </w:r>
          </w:p>
        </w:tc>
        <w:tc>
          <w:tcPr>
            <w:tcW w:w="4316" w:type="dxa"/>
          </w:tcPr>
          <w:p w14:paraId="2AC4F450" w14:textId="77777777" w:rsidR="007C0B8A" w:rsidRPr="00DA4EFC" w:rsidRDefault="007C0B8A" w:rsidP="007C0B8A">
            <w:pPr>
              <w:ind w:firstLine="342"/>
              <w:rPr>
                <w:rFonts w:cs="Arial"/>
                <w:b/>
                <w:bCs/>
              </w:rPr>
            </w:pPr>
            <w:r w:rsidRPr="00DA4EFC">
              <w:rPr>
                <w:rFonts w:cs="Arial"/>
                <w:b/>
                <w:bCs/>
              </w:rPr>
              <w:t>Version</w:t>
            </w:r>
          </w:p>
        </w:tc>
      </w:tr>
      <w:tr w:rsidR="007C0B8A" w:rsidRPr="00DA4EFC" w14:paraId="5F28CAAA" w14:textId="77777777" w:rsidTr="0055443E">
        <w:trPr>
          <w:trHeight w:val="294"/>
        </w:trPr>
        <w:tc>
          <w:tcPr>
            <w:tcW w:w="4410" w:type="dxa"/>
          </w:tcPr>
          <w:p w14:paraId="29201FDB" w14:textId="540FE191" w:rsidR="007C0B8A" w:rsidRPr="00DA4EFC" w:rsidRDefault="007C0B8A" w:rsidP="007C0B8A">
            <w:pPr>
              <w:pStyle w:val="TB-TableBody"/>
              <w:rPr>
                <w:sz w:val="22"/>
                <w:szCs w:val="22"/>
              </w:rPr>
            </w:pPr>
            <w:r w:rsidRPr="00DA4EFC">
              <w:rPr>
                <w:sz w:val="22"/>
                <w:szCs w:val="22"/>
              </w:rPr>
              <w:t xml:space="preserve">Chrome </w:t>
            </w:r>
          </w:p>
        </w:tc>
        <w:tc>
          <w:tcPr>
            <w:tcW w:w="4316" w:type="dxa"/>
          </w:tcPr>
          <w:p w14:paraId="5072CCD4" w14:textId="354AB7F0" w:rsidR="007C0B8A" w:rsidRPr="00DA4EFC" w:rsidRDefault="007C0B8A" w:rsidP="007C0B8A">
            <w:pPr>
              <w:pStyle w:val="TU-TableBullet"/>
              <w:numPr>
                <w:ilvl w:val="0"/>
                <w:numId w:val="0"/>
              </w:numPr>
              <w:ind w:left="216" w:hanging="216"/>
              <w:rPr>
                <w:sz w:val="22"/>
                <w:szCs w:val="22"/>
              </w:rPr>
            </w:pPr>
            <w:r w:rsidRPr="00DA4EFC">
              <w:rPr>
                <w:sz w:val="22"/>
                <w:szCs w:val="22"/>
              </w:rPr>
              <w:t>63.0</w:t>
            </w:r>
          </w:p>
        </w:tc>
      </w:tr>
      <w:tr w:rsidR="007C0B8A" w:rsidRPr="00DA4EFC" w14:paraId="025B14AA" w14:textId="77777777" w:rsidTr="0055443E">
        <w:trPr>
          <w:trHeight w:val="294"/>
        </w:trPr>
        <w:tc>
          <w:tcPr>
            <w:tcW w:w="4410" w:type="dxa"/>
          </w:tcPr>
          <w:p w14:paraId="3AF3B9F1" w14:textId="742BF952" w:rsidR="007C0B8A" w:rsidRPr="00DA4EFC" w:rsidRDefault="007C0B8A" w:rsidP="007C0B8A">
            <w:pPr>
              <w:pStyle w:val="TB-TableBody"/>
              <w:rPr>
                <w:sz w:val="22"/>
                <w:szCs w:val="22"/>
              </w:rPr>
            </w:pPr>
            <w:r w:rsidRPr="00DA4EFC">
              <w:rPr>
                <w:sz w:val="22"/>
                <w:szCs w:val="22"/>
              </w:rPr>
              <w:t>UC Browser</w:t>
            </w:r>
          </w:p>
        </w:tc>
        <w:tc>
          <w:tcPr>
            <w:tcW w:w="4316" w:type="dxa"/>
          </w:tcPr>
          <w:p w14:paraId="333138C1" w14:textId="2474F769" w:rsidR="007C0B8A" w:rsidRPr="00DA4EFC" w:rsidRDefault="007C0B8A" w:rsidP="007C0B8A">
            <w:pPr>
              <w:pStyle w:val="TU-TableBullet"/>
              <w:numPr>
                <w:ilvl w:val="0"/>
                <w:numId w:val="0"/>
              </w:numPr>
              <w:ind w:left="216" w:hanging="216"/>
              <w:rPr>
                <w:sz w:val="22"/>
                <w:szCs w:val="22"/>
              </w:rPr>
            </w:pPr>
            <w:r w:rsidRPr="00DA4EFC">
              <w:rPr>
                <w:sz w:val="22"/>
                <w:szCs w:val="22"/>
              </w:rPr>
              <w:t>11.5</w:t>
            </w:r>
          </w:p>
        </w:tc>
      </w:tr>
      <w:tr w:rsidR="007C0B8A" w:rsidRPr="00DA4EFC" w14:paraId="1880AF3A" w14:textId="77777777" w:rsidTr="0055443E">
        <w:trPr>
          <w:trHeight w:val="281"/>
        </w:trPr>
        <w:tc>
          <w:tcPr>
            <w:tcW w:w="4410" w:type="dxa"/>
          </w:tcPr>
          <w:p w14:paraId="7B347B58" w14:textId="72826C25" w:rsidR="007C0B8A" w:rsidRPr="00DA4EFC" w:rsidRDefault="007C0B8A" w:rsidP="007C0B8A">
            <w:pPr>
              <w:pStyle w:val="TB-TableBody"/>
              <w:rPr>
                <w:sz w:val="22"/>
                <w:szCs w:val="22"/>
              </w:rPr>
            </w:pPr>
            <w:r w:rsidRPr="00DA4EFC">
              <w:rPr>
                <w:sz w:val="22"/>
                <w:szCs w:val="22"/>
              </w:rPr>
              <w:t>Opera(Android)</w:t>
            </w:r>
          </w:p>
        </w:tc>
        <w:tc>
          <w:tcPr>
            <w:tcW w:w="4316" w:type="dxa"/>
          </w:tcPr>
          <w:p w14:paraId="276CEB04" w14:textId="73C1637D" w:rsidR="007C0B8A" w:rsidRPr="00DA4EFC" w:rsidRDefault="007C0B8A">
            <w:pPr>
              <w:pStyle w:val="TU-TableBullet"/>
              <w:numPr>
                <w:ilvl w:val="0"/>
                <w:numId w:val="0"/>
              </w:numPr>
              <w:rPr>
                <w:sz w:val="22"/>
                <w:szCs w:val="22"/>
              </w:rPr>
            </w:pPr>
            <w:r w:rsidRPr="00DA4EFC">
              <w:rPr>
                <w:sz w:val="22"/>
                <w:szCs w:val="22"/>
              </w:rPr>
              <w:t>44.1</w:t>
            </w:r>
          </w:p>
        </w:tc>
      </w:tr>
      <w:tr w:rsidR="007C0B8A" w:rsidRPr="00DA4EFC" w14:paraId="4050C22B" w14:textId="77777777" w:rsidTr="0055443E">
        <w:trPr>
          <w:trHeight w:val="281"/>
        </w:trPr>
        <w:tc>
          <w:tcPr>
            <w:tcW w:w="4410" w:type="dxa"/>
          </w:tcPr>
          <w:p w14:paraId="25D7821B" w14:textId="212B1FBC" w:rsidR="007C0B8A" w:rsidRPr="00DA4EFC" w:rsidRDefault="007C0B8A" w:rsidP="007C0B8A">
            <w:pPr>
              <w:pStyle w:val="TB-TableBody"/>
              <w:rPr>
                <w:sz w:val="22"/>
                <w:szCs w:val="22"/>
              </w:rPr>
            </w:pPr>
            <w:r w:rsidRPr="00DA4EFC">
              <w:rPr>
                <w:sz w:val="22"/>
                <w:szCs w:val="22"/>
              </w:rPr>
              <w:t>Opera(iOS)</w:t>
            </w:r>
          </w:p>
        </w:tc>
        <w:tc>
          <w:tcPr>
            <w:tcW w:w="4316" w:type="dxa"/>
          </w:tcPr>
          <w:p w14:paraId="57A71801" w14:textId="34EBE8FC" w:rsidR="007C0B8A" w:rsidRPr="00DA4EFC" w:rsidRDefault="00F50ABB" w:rsidP="007C0B8A">
            <w:pPr>
              <w:pStyle w:val="TU-TableBullet"/>
              <w:numPr>
                <w:ilvl w:val="0"/>
                <w:numId w:val="0"/>
              </w:numPr>
              <w:rPr>
                <w:sz w:val="22"/>
                <w:szCs w:val="22"/>
              </w:rPr>
            </w:pPr>
            <w:r w:rsidRPr="00DA4EFC">
              <w:rPr>
                <w:sz w:val="22"/>
                <w:szCs w:val="22"/>
              </w:rPr>
              <w:t>16.0.7</w:t>
            </w:r>
          </w:p>
        </w:tc>
      </w:tr>
      <w:tr w:rsidR="007C0B8A" w:rsidRPr="00DA4EFC" w14:paraId="454A502C" w14:textId="77777777" w:rsidTr="0055443E">
        <w:trPr>
          <w:trHeight w:val="294"/>
        </w:trPr>
        <w:tc>
          <w:tcPr>
            <w:tcW w:w="4410" w:type="dxa"/>
          </w:tcPr>
          <w:p w14:paraId="1BCF1572" w14:textId="77777777" w:rsidR="007C0B8A" w:rsidRPr="00DA4EFC" w:rsidRDefault="007C0B8A" w:rsidP="007C0B8A">
            <w:pPr>
              <w:pStyle w:val="TB-TableBody"/>
              <w:rPr>
                <w:sz w:val="22"/>
                <w:szCs w:val="22"/>
              </w:rPr>
            </w:pPr>
            <w:r w:rsidRPr="00DA4EFC">
              <w:rPr>
                <w:sz w:val="22"/>
                <w:szCs w:val="22"/>
              </w:rPr>
              <w:t>Safari</w:t>
            </w:r>
          </w:p>
        </w:tc>
        <w:tc>
          <w:tcPr>
            <w:tcW w:w="4316" w:type="dxa"/>
          </w:tcPr>
          <w:p w14:paraId="727673ED" w14:textId="25892071" w:rsidR="007C0B8A" w:rsidRPr="00DA4EFC" w:rsidRDefault="007C0B8A" w:rsidP="007C0B8A">
            <w:pPr>
              <w:pStyle w:val="TU-TableBullet"/>
              <w:numPr>
                <w:ilvl w:val="0"/>
                <w:numId w:val="0"/>
              </w:numPr>
              <w:ind w:left="216" w:hanging="216"/>
              <w:rPr>
                <w:rFonts w:eastAsia="Times New Roman"/>
                <w:sz w:val="22"/>
                <w:szCs w:val="22"/>
              </w:rPr>
            </w:pPr>
            <w:r w:rsidRPr="00DA4EFC">
              <w:rPr>
                <w:sz w:val="22"/>
                <w:szCs w:val="22"/>
              </w:rPr>
              <w:t>11.1</w:t>
            </w:r>
          </w:p>
        </w:tc>
      </w:tr>
      <w:tr w:rsidR="007C0B8A" w:rsidRPr="00DA4EFC" w14:paraId="3E4C3949" w14:textId="77777777" w:rsidTr="0055443E">
        <w:trPr>
          <w:trHeight w:val="294"/>
        </w:trPr>
        <w:tc>
          <w:tcPr>
            <w:tcW w:w="4410" w:type="dxa"/>
          </w:tcPr>
          <w:p w14:paraId="4EF2723D" w14:textId="53384C3E" w:rsidR="007C0B8A" w:rsidRPr="00DA4EFC" w:rsidRDefault="00F50ABB" w:rsidP="007C0B8A">
            <w:pPr>
              <w:pStyle w:val="TB-TableBody"/>
              <w:rPr>
                <w:sz w:val="22"/>
                <w:szCs w:val="22"/>
              </w:rPr>
            </w:pPr>
            <w:r w:rsidRPr="00DA4EFC">
              <w:rPr>
                <w:sz w:val="22"/>
                <w:szCs w:val="22"/>
              </w:rPr>
              <w:t xml:space="preserve">Samsung Internet </w:t>
            </w:r>
          </w:p>
        </w:tc>
        <w:tc>
          <w:tcPr>
            <w:tcW w:w="4316" w:type="dxa"/>
          </w:tcPr>
          <w:p w14:paraId="46156839" w14:textId="069AD9CD" w:rsidR="007C0B8A" w:rsidRPr="00DA4EFC" w:rsidRDefault="00F50ABB" w:rsidP="007C0B8A">
            <w:pPr>
              <w:pStyle w:val="TU-TableBullet"/>
              <w:numPr>
                <w:ilvl w:val="0"/>
                <w:numId w:val="0"/>
              </w:numPr>
              <w:ind w:left="216" w:hanging="216"/>
              <w:rPr>
                <w:rFonts w:eastAsia="Times New Roman"/>
                <w:sz w:val="22"/>
                <w:szCs w:val="22"/>
              </w:rPr>
            </w:pPr>
            <w:r w:rsidRPr="00DA4EFC">
              <w:rPr>
                <w:sz w:val="22"/>
                <w:szCs w:val="22"/>
              </w:rPr>
              <w:t>6.2</w:t>
            </w:r>
          </w:p>
        </w:tc>
      </w:tr>
      <w:tr w:rsidR="00F50ABB" w:rsidRPr="00DA4EFC" w14:paraId="13793C84" w14:textId="77777777" w:rsidTr="0055443E">
        <w:trPr>
          <w:trHeight w:val="294"/>
        </w:trPr>
        <w:tc>
          <w:tcPr>
            <w:tcW w:w="4410" w:type="dxa"/>
          </w:tcPr>
          <w:p w14:paraId="16A31998" w14:textId="526AAF6D" w:rsidR="00F50ABB" w:rsidRPr="00DA4EFC" w:rsidRDefault="00F50ABB" w:rsidP="009A2B19">
            <w:pPr>
              <w:pStyle w:val="TB-TableBody"/>
              <w:spacing w:after="0"/>
              <w:rPr>
                <w:sz w:val="22"/>
                <w:szCs w:val="22"/>
              </w:rPr>
            </w:pPr>
            <w:r w:rsidRPr="00DA4EFC">
              <w:rPr>
                <w:sz w:val="22"/>
                <w:szCs w:val="22"/>
              </w:rPr>
              <w:t xml:space="preserve">Android </w:t>
            </w:r>
          </w:p>
        </w:tc>
        <w:tc>
          <w:tcPr>
            <w:tcW w:w="4316" w:type="dxa"/>
          </w:tcPr>
          <w:p w14:paraId="0A199BC3" w14:textId="01D92C60" w:rsidR="00F50ABB" w:rsidRPr="00DA4EFC" w:rsidRDefault="00F50ABB" w:rsidP="009A2B19">
            <w:pPr>
              <w:pStyle w:val="TU-TableBullet"/>
              <w:numPr>
                <w:ilvl w:val="0"/>
                <w:numId w:val="0"/>
              </w:numPr>
              <w:spacing w:after="0"/>
              <w:rPr>
                <w:sz w:val="22"/>
                <w:szCs w:val="22"/>
              </w:rPr>
            </w:pPr>
            <w:r w:rsidRPr="00DA4EFC">
              <w:rPr>
                <w:sz w:val="22"/>
                <w:szCs w:val="22"/>
              </w:rPr>
              <w:t>4.1.x - 4.3</w:t>
            </w:r>
          </w:p>
        </w:tc>
      </w:tr>
    </w:tbl>
    <w:p w14:paraId="3F7F0834" w14:textId="77777777" w:rsidR="00A8390D" w:rsidRPr="00DA4EFC" w:rsidRDefault="00A8390D" w:rsidP="009A2B19">
      <w:pPr>
        <w:pStyle w:val="Caption"/>
        <w:spacing w:after="0"/>
        <w:jc w:val="center"/>
        <w:rPr>
          <w:rFonts w:ascii="Arial" w:hAnsi="Arial" w:cs="Arial"/>
        </w:rPr>
      </w:pPr>
      <w:bookmarkStart w:id="17" w:name="_Toc526497852"/>
    </w:p>
    <w:bookmarkEnd w:id="17"/>
    <w:p w14:paraId="33CDEC12" w14:textId="77777777" w:rsidR="00084F4E" w:rsidRPr="00DA4EFC" w:rsidRDefault="00084F4E" w:rsidP="009947E7">
      <w:pPr>
        <w:pStyle w:val="Heading2"/>
        <w:spacing w:line="276" w:lineRule="auto"/>
        <w:rPr>
          <w:rFonts w:ascii="Arial" w:hAnsi="Arial" w:cs="Arial"/>
          <w:b/>
          <w:color w:val="auto"/>
          <w:sz w:val="32"/>
          <w:szCs w:val="32"/>
        </w:rPr>
      </w:pPr>
    </w:p>
    <w:p w14:paraId="06A57E46" w14:textId="5C1CE364" w:rsidR="005B717C" w:rsidRPr="001A4A63" w:rsidRDefault="00AE44C2" w:rsidP="001A4A63">
      <w:pPr>
        <w:pStyle w:val="Heading2"/>
        <w:numPr>
          <w:ilvl w:val="1"/>
          <w:numId w:val="18"/>
        </w:numPr>
        <w:spacing w:line="276" w:lineRule="auto"/>
        <w:ind w:left="0" w:hanging="630"/>
        <w:rPr>
          <w:rFonts w:ascii="Arial" w:hAnsi="Arial" w:cs="Arial"/>
          <w:b/>
          <w:color w:val="auto"/>
          <w:sz w:val="32"/>
          <w:szCs w:val="32"/>
        </w:rPr>
      </w:pPr>
      <w:bookmarkStart w:id="18" w:name="_Toc527627076"/>
      <w:r w:rsidRPr="00DA4EFC">
        <w:rPr>
          <w:rFonts w:ascii="Arial" w:hAnsi="Arial" w:cs="Arial"/>
          <w:b/>
          <w:color w:val="auto"/>
          <w:sz w:val="32"/>
          <w:szCs w:val="32"/>
        </w:rPr>
        <w:t>Definitions, Acronyms, and Abbreviations</w:t>
      </w:r>
      <w:bookmarkStart w:id="19" w:name="_Toc526866330"/>
      <w:bookmarkEnd w:id="14"/>
      <w:bookmarkEnd w:id="18"/>
    </w:p>
    <w:p w14:paraId="2A28EDFA" w14:textId="54ED4340" w:rsidR="00F41AC2" w:rsidRPr="00D90BAB" w:rsidRDefault="005B717C" w:rsidP="00D90BAB">
      <w:pPr>
        <w:pStyle w:val="T-TableTitle"/>
        <w:spacing w:before="100" w:beforeAutospacing="1" w:after="0"/>
        <w:ind w:left="0"/>
      </w:pPr>
      <w:r w:rsidRPr="00D90BAB">
        <w:t xml:space="preserve">Table </w:t>
      </w:r>
      <w:r w:rsidRPr="00D90BAB">
        <w:fldChar w:fldCharType="begin"/>
      </w:r>
      <w:r w:rsidRPr="00D90BAB">
        <w:instrText xml:space="preserve"> SEQ Table \* ARABIC </w:instrText>
      </w:r>
      <w:r w:rsidRPr="00D90BAB">
        <w:fldChar w:fldCharType="separate"/>
      </w:r>
      <w:r w:rsidR="00BD6170">
        <w:rPr>
          <w:noProof/>
        </w:rPr>
        <w:t>3</w:t>
      </w:r>
      <w:r w:rsidRPr="00D90BAB">
        <w:fldChar w:fldCharType="end"/>
      </w:r>
      <w:r w:rsidRPr="00D90BAB">
        <w:t>-Definitions, Acronyms, and Abbreviatio</w:t>
      </w:r>
      <w:bookmarkStart w:id="20" w:name="_Toc521446242"/>
      <w:bookmarkStart w:id="21" w:name="_Toc521487486"/>
      <w:bookmarkStart w:id="22" w:name="_Toc521487570"/>
      <w:bookmarkEnd w:id="19"/>
      <w:r w:rsidR="001A4A63" w:rsidRPr="00D90BAB">
        <w:t>ns</w:t>
      </w:r>
    </w:p>
    <w:tbl>
      <w:tblPr>
        <w:tblStyle w:val="FormatA"/>
        <w:tblpPr w:leftFromText="180" w:rightFromText="180" w:vertAnchor="text" w:horzAnchor="margin" w:tblpY="384"/>
        <w:tblW w:w="8726" w:type="dxa"/>
        <w:tblInd w:w="0" w:type="dxa"/>
        <w:tblLook w:val="04A0" w:firstRow="1" w:lastRow="0" w:firstColumn="1" w:lastColumn="0" w:noHBand="0" w:noVBand="1"/>
      </w:tblPr>
      <w:tblGrid>
        <w:gridCol w:w="2155"/>
        <w:gridCol w:w="6571"/>
      </w:tblGrid>
      <w:tr w:rsidR="001A4A63" w:rsidRPr="00D90BAB" w14:paraId="4F989F88" w14:textId="77777777" w:rsidTr="004159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155" w:type="dxa"/>
          </w:tcPr>
          <w:p w14:paraId="75F029F3" w14:textId="77777777" w:rsidR="001A4A63" w:rsidRPr="00D90BAB" w:rsidRDefault="001A4A63" w:rsidP="00D90BAB">
            <w:r w:rsidRPr="00D90BAB">
              <w:t xml:space="preserve">Term                               </w:t>
            </w:r>
          </w:p>
        </w:tc>
        <w:tc>
          <w:tcPr>
            <w:tcW w:w="6571" w:type="dxa"/>
          </w:tcPr>
          <w:p w14:paraId="19864884" w14:textId="77777777" w:rsidR="001A4A63" w:rsidRPr="00D90BAB" w:rsidRDefault="001A4A63" w:rsidP="00D90BAB">
            <w:r w:rsidRPr="00D90BAB">
              <w:t>Definition</w:t>
            </w:r>
          </w:p>
        </w:tc>
      </w:tr>
      <w:tr w:rsidR="001A4A63" w:rsidRPr="00D90BAB" w14:paraId="54001234" w14:textId="77777777" w:rsidTr="00415928">
        <w:trPr>
          <w:trHeight w:val="276"/>
        </w:trPr>
        <w:tc>
          <w:tcPr>
            <w:tcW w:w="2155" w:type="dxa"/>
          </w:tcPr>
          <w:p w14:paraId="2D2D0B5C" w14:textId="77777777" w:rsidR="001A4A63" w:rsidRPr="00D90BAB" w:rsidRDefault="001A4A63" w:rsidP="00D90BAB">
            <w:r w:rsidRPr="00D90BAB">
              <w:t>IAM</w:t>
            </w:r>
          </w:p>
        </w:tc>
        <w:tc>
          <w:tcPr>
            <w:tcW w:w="6571" w:type="dxa"/>
          </w:tcPr>
          <w:p w14:paraId="341991ED" w14:textId="77777777" w:rsidR="001A4A63" w:rsidRPr="00D90BAB" w:rsidRDefault="001A4A63" w:rsidP="00D90BAB">
            <w:r w:rsidRPr="00D90BAB">
              <w:t>Identity Access Management</w:t>
            </w:r>
          </w:p>
        </w:tc>
      </w:tr>
      <w:tr w:rsidR="001A4A63" w:rsidRPr="00D90BAB" w14:paraId="067355F6" w14:textId="77777777" w:rsidTr="00415928">
        <w:tc>
          <w:tcPr>
            <w:tcW w:w="2155" w:type="dxa"/>
          </w:tcPr>
          <w:p w14:paraId="21C73E51" w14:textId="77777777" w:rsidR="001A4A63" w:rsidRPr="00D90BAB" w:rsidRDefault="001A4A63" w:rsidP="00D90BAB">
            <w:r w:rsidRPr="00D90BAB">
              <w:t>DIRBS</w:t>
            </w:r>
          </w:p>
        </w:tc>
        <w:tc>
          <w:tcPr>
            <w:tcW w:w="6571" w:type="dxa"/>
          </w:tcPr>
          <w:p w14:paraId="73AE72B4" w14:textId="77777777" w:rsidR="001A4A63" w:rsidRPr="00D90BAB" w:rsidRDefault="001A4A63" w:rsidP="00D90BAB">
            <w:r w:rsidRPr="00D90BAB">
              <w:t>Device Identification, Registration and Blocking System</w:t>
            </w:r>
          </w:p>
        </w:tc>
      </w:tr>
      <w:tr w:rsidR="001A4A63" w:rsidRPr="00D90BAB" w14:paraId="688A528E" w14:textId="77777777" w:rsidTr="00415928">
        <w:tc>
          <w:tcPr>
            <w:tcW w:w="2155" w:type="dxa"/>
          </w:tcPr>
          <w:p w14:paraId="11B56782" w14:textId="77777777" w:rsidR="001A4A63" w:rsidRPr="00D90BAB" w:rsidRDefault="001A4A63" w:rsidP="00D90BAB">
            <w:r w:rsidRPr="00D90BAB">
              <w:t>LSDS</w:t>
            </w:r>
          </w:p>
        </w:tc>
        <w:tc>
          <w:tcPr>
            <w:tcW w:w="6571" w:type="dxa"/>
          </w:tcPr>
          <w:p w14:paraId="77508EFC" w14:textId="77777777" w:rsidR="001A4A63" w:rsidRPr="00D90BAB" w:rsidRDefault="001A4A63" w:rsidP="00D90BAB">
            <w:r w:rsidRPr="00D90BAB">
              <w:t>Lost &amp; Stolen Device Subsystem</w:t>
            </w:r>
          </w:p>
        </w:tc>
      </w:tr>
      <w:tr w:rsidR="001A4A63" w:rsidRPr="00D90BAB" w14:paraId="21E752C7" w14:textId="77777777" w:rsidTr="00415928">
        <w:tc>
          <w:tcPr>
            <w:tcW w:w="2155" w:type="dxa"/>
          </w:tcPr>
          <w:p w14:paraId="1D8DF8EA" w14:textId="77777777" w:rsidR="001A4A63" w:rsidRPr="00D90BAB" w:rsidRDefault="001A4A63" w:rsidP="00D90BAB">
            <w:r w:rsidRPr="00D90BAB">
              <w:t>MSISDN</w:t>
            </w:r>
          </w:p>
        </w:tc>
        <w:tc>
          <w:tcPr>
            <w:tcW w:w="6571" w:type="dxa"/>
          </w:tcPr>
          <w:p w14:paraId="6A92EEFD" w14:textId="77777777" w:rsidR="001A4A63" w:rsidRPr="00D90BAB" w:rsidRDefault="001A4A63" w:rsidP="00D90BAB">
            <w:r w:rsidRPr="00D90BAB">
              <w:t>Mobile Subscriber Integrated Services Directory Number</w:t>
            </w:r>
          </w:p>
        </w:tc>
      </w:tr>
      <w:tr w:rsidR="001A4A63" w:rsidRPr="00D90BAB" w14:paraId="0BA00014" w14:textId="77777777" w:rsidTr="00415928">
        <w:tc>
          <w:tcPr>
            <w:tcW w:w="2155" w:type="dxa"/>
          </w:tcPr>
          <w:p w14:paraId="425F613A" w14:textId="77777777" w:rsidR="001A4A63" w:rsidRPr="00D90BAB" w:rsidRDefault="001A4A63" w:rsidP="00D90BAB">
            <w:r w:rsidRPr="00D90BAB">
              <w:t>IMEI</w:t>
            </w:r>
          </w:p>
        </w:tc>
        <w:tc>
          <w:tcPr>
            <w:tcW w:w="6571" w:type="dxa"/>
          </w:tcPr>
          <w:p w14:paraId="6021CC1B" w14:textId="77777777" w:rsidR="001A4A63" w:rsidRPr="00D90BAB" w:rsidRDefault="001A4A63" w:rsidP="00D90BAB">
            <w:r w:rsidRPr="00D90BAB">
              <w:t>International Mobile Equipment Identity</w:t>
            </w:r>
          </w:p>
        </w:tc>
      </w:tr>
    </w:tbl>
    <w:p w14:paraId="40803539" w14:textId="77777777" w:rsidR="00D90BAB" w:rsidRDefault="00D90BAB" w:rsidP="00D90BAB">
      <w:bookmarkStart w:id="23" w:name="_Toc521443463"/>
      <w:bookmarkStart w:id="24" w:name="_Toc527627077"/>
      <w:bookmarkEnd w:id="20"/>
      <w:bookmarkEnd w:id="21"/>
      <w:bookmarkEnd w:id="22"/>
    </w:p>
    <w:p w14:paraId="11869836" w14:textId="77777777" w:rsidR="00D90BAB" w:rsidRDefault="00D90BAB" w:rsidP="00D90BAB"/>
    <w:p w14:paraId="738A148C" w14:textId="77777777" w:rsidR="00D90BAB" w:rsidRDefault="00D90BAB" w:rsidP="00D90BAB"/>
    <w:p w14:paraId="13434343" w14:textId="77777777" w:rsidR="00D90BAB" w:rsidRDefault="00D90BAB" w:rsidP="00D90BAB"/>
    <w:p w14:paraId="16781352" w14:textId="77777777" w:rsidR="00D90BAB" w:rsidRDefault="00D90BAB" w:rsidP="00D90BAB"/>
    <w:p w14:paraId="1789EA30" w14:textId="77777777" w:rsidR="00D90BAB" w:rsidRDefault="00D90BAB" w:rsidP="00D90BAB"/>
    <w:p w14:paraId="05873FEA" w14:textId="77777777" w:rsidR="00D90BAB" w:rsidRDefault="00D90BAB" w:rsidP="00D90BAB"/>
    <w:p w14:paraId="30AB9D38" w14:textId="77777777" w:rsidR="00D90BAB" w:rsidRDefault="00D90BAB" w:rsidP="00D90BAB"/>
    <w:p w14:paraId="42BB4370" w14:textId="77777777" w:rsidR="00D90BAB" w:rsidRDefault="00D90BAB" w:rsidP="00D90BAB"/>
    <w:p w14:paraId="2516EE37" w14:textId="77777777" w:rsidR="00D90BAB" w:rsidRDefault="00D90BAB" w:rsidP="00D90BAB"/>
    <w:p w14:paraId="7BBD753D" w14:textId="77777777" w:rsidR="00D90BAB" w:rsidRDefault="00D90BAB" w:rsidP="00D90BAB"/>
    <w:p w14:paraId="20E9EC29" w14:textId="77777777" w:rsidR="00D90BAB" w:rsidRDefault="00D90BAB" w:rsidP="00D90BAB"/>
    <w:p w14:paraId="447CDF17" w14:textId="77777777" w:rsidR="00D90BAB" w:rsidRPr="00D90BAB" w:rsidRDefault="00D90BAB" w:rsidP="00D90BAB"/>
    <w:p w14:paraId="020A43A8" w14:textId="2555FDD5" w:rsidR="00D90BAB" w:rsidRPr="00D90BAB" w:rsidRDefault="00AF038A" w:rsidP="00D90BAB">
      <w:pPr>
        <w:pStyle w:val="Heading1"/>
        <w:numPr>
          <w:ilvl w:val="0"/>
          <w:numId w:val="18"/>
        </w:numPr>
        <w:pBdr>
          <w:bottom w:val="single" w:sz="18" w:space="5" w:color="3167A9"/>
        </w:pBdr>
        <w:spacing w:before="480" w:after="240" w:line="240" w:lineRule="auto"/>
        <w:ind w:left="-180" w:hanging="270"/>
        <w:rPr>
          <w:rFonts w:ascii="Arial" w:hAnsi="Arial" w:cs="Arial"/>
          <w:b/>
          <w:color w:val="auto"/>
          <w:sz w:val="48"/>
          <w:szCs w:val="48"/>
        </w:rPr>
      </w:pPr>
      <w:r w:rsidRPr="00DA4EFC">
        <w:rPr>
          <w:rFonts w:ascii="Arial" w:hAnsi="Arial" w:cs="Arial"/>
          <w:b/>
          <w:color w:val="auto"/>
          <w:sz w:val="48"/>
          <w:szCs w:val="48"/>
        </w:rPr>
        <w:lastRenderedPageBreak/>
        <w:t>System</w:t>
      </w:r>
      <w:r w:rsidR="00687291" w:rsidRPr="00DA4EFC">
        <w:rPr>
          <w:rFonts w:ascii="Arial" w:hAnsi="Arial" w:cs="Arial"/>
          <w:b/>
          <w:color w:val="auto"/>
          <w:sz w:val="48"/>
          <w:szCs w:val="48"/>
        </w:rPr>
        <w:t xml:space="preserve"> Description</w:t>
      </w:r>
      <w:bookmarkEnd w:id="23"/>
      <w:bookmarkEnd w:id="24"/>
    </w:p>
    <w:p w14:paraId="3A253301" w14:textId="20AC7395" w:rsidR="00DA1287" w:rsidRPr="00DA4EFC" w:rsidRDefault="001A4A63" w:rsidP="00D90BAB">
      <w:pPr>
        <w:pStyle w:val="T-TableTitle"/>
        <w:spacing w:line="480" w:lineRule="auto"/>
        <w:ind w:left="0"/>
      </w:pPr>
      <w:bookmarkStart w:id="25" w:name="_Key_Features"/>
      <w:bookmarkStart w:id="26" w:name="_Toc526497854"/>
      <w:bookmarkStart w:id="27" w:name="_Toc526866331"/>
      <w:bookmarkEnd w:id="25"/>
      <w:r w:rsidRPr="00DA4EFC">
        <w:rPr>
          <w:iCs/>
        </w:rPr>
        <w:t xml:space="preserve">Table </w:t>
      </w:r>
      <w:r w:rsidRPr="00DA4EFC">
        <w:rPr>
          <w:iCs/>
        </w:rPr>
        <w:fldChar w:fldCharType="begin"/>
      </w:r>
      <w:r w:rsidRPr="00DA4EFC">
        <w:rPr>
          <w:iCs/>
        </w:rPr>
        <w:instrText xml:space="preserve"> SEQ Table \* ARABIC </w:instrText>
      </w:r>
      <w:r w:rsidRPr="00DA4EFC">
        <w:rPr>
          <w:iCs/>
        </w:rPr>
        <w:fldChar w:fldCharType="separate"/>
      </w:r>
      <w:r w:rsidR="00BD6170">
        <w:rPr>
          <w:iCs/>
          <w:noProof/>
        </w:rPr>
        <w:t>4</w:t>
      </w:r>
      <w:r w:rsidRPr="00DA4EFC">
        <w:rPr>
          <w:iCs/>
        </w:rPr>
        <w:fldChar w:fldCharType="end"/>
      </w:r>
      <w:r w:rsidRPr="00DA4EFC">
        <w:t>-</w:t>
      </w:r>
      <w:r w:rsidRPr="00DA4EFC">
        <w:rPr>
          <w:iCs/>
        </w:rPr>
        <w:t>System Description</w:t>
      </w:r>
      <w:bookmarkEnd w:id="26"/>
      <w:bookmarkEnd w:id="27"/>
      <w:r w:rsidRPr="00DA4EFC">
        <w:rPr>
          <w:iCs/>
        </w:rPr>
        <w:t xml:space="preserve"> </w:t>
      </w:r>
    </w:p>
    <w:tbl>
      <w:tblPr>
        <w:tblStyle w:val="FormatA"/>
        <w:tblW w:w="9504" w:type="dxa"/>
        <w:jc w:val="center"/>
        <w:tblInd w:w="0" w:type="dxa"/>
        <w:tblLook w:val="04A0" w:firstRow="1" w:lastRow="0" w:firstColumn="1" w:lastColumn="0" w:noHBand="0" w:noVBand="1"/>
      </w:tblPr>
      <w:tblGrid>
        <w:gridCol w:w="2605"/>
        <w:gridCol w:w="6899"/>
      </w:tblGrid>
      <w:tr w:rsidR="002879F1" w:rsidRPr="00DA4EFC" w14:paraId="0370EBD3" w14:textId="77777777" w:rsidTr="00C06A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605" w:type="dxa"/>
          </w:tcPr>
          <w:p w14:paraId="322DC5C9" w14:textId="1766B9BE" w:rsidR="00C67389" w:rsidRPr="00DA4EFC" w:rsidRDefault="00C8587A" w:rsidP="00C67389">
            <w:pPr>
              <w:pStyle w:val="TH-TableHeading"/>
              <w:jc w:val="left"/>
              <w:rPr>
                <w:sz w:val="22"/>
                <w:szCs w:val="22"/>
              </w:rPr>
            </w:pPr>
            <w:r w:rsidRPr="00DA4EFC">
              <w:rPr>
                <w:rStyle w:val="Strong"/>
                <w:b/>
                <w:sz w:val="22"/>
                <w:szCs w:val="22"/>
              </w:rPr>
              <w:t>Feature</w:t>
            </w:r>
            <w:r w:rsidRPr="00DA4EFC">
              <w:rPr>
                <w:b w:val="0"/>
                <w:sz w:val="22"/>
                <w:szCs w:val="22"/>
              </w:rPr>
              <w:t xml:space="preserve">                             </w:t>
            </w:r>
          </w:p>
        </w:tc>
        <w:tc>
          <w:tcPr>
            <w:tcW w:w="6899" w:type="dxa"/>
          </w:tcPr>
          <w:p w14:paraId="210978ED" w14:textId="5AF0629F" w:rsidR="00C67389" w:rsidRPr="00DA4EFC" w:rsidRDefault="00C8587A" w:rsidP="00C67389">
            <w:pPr>
              <w:pStyle w:val="TH-TableHeading"/>
              <w:ind w:firstLine="914"/>
              <w:jc w:val="left"/>
              <w:rPr>
                <w:sz w:val="22"/>
                <w:szCs w:val="22"/>
              </w:rPr>
            </w:pPr>
            <w:r w:rsidRPr="00DA4EFC">
              <w:rPr>
                <w:rStyle w:val="Strong"/>
                <w:b/>
                <w:sz w:val="22"/>
                <w:szCs w:val="22"/>
              </w:rPr>
              <w:t>Explanation</w:t>
            </w:r>
          </w:p>
        </w:tc>
      </w:tr>
      <w:tr w:rsidR="002879F1" w:rsidRPr="00DA4EFC" w14:paraId="5F173DEA" w14:textId="77777777" w:rsidTr="00C06AD8">
        <w:trPr>
          <w:trHeight w:val="276"/>
          <w:jc w:val="center"/>
        </w:trPr>
        <w:tc>
          <w:tcPr>
            <w:tcW w:w="2605" w:type="dxa"/>
          </w:tcPr>
          <w:p w14:paraId="1E13BB52" w14:textId="7C603E94" w:rsidR="00C67389" w:rsidRPr="00DA4EFC" w:rsidRDefault="002A3F62" w:rsidP="00C67389">
            <w:pPr>
              <w:pStyle w:val="TB-TableBody"/>
              <w:rPr>
                <w:sz w:val="22"/>
                <w:szCs w:val="22"/>
              </w:rPr>
            </w:pPr>
            <w:r w:rsidRPr="00DA4EFC">
              <w:rPr>
                <w:sz w:val="22"/>
                <w:szCs w:val="22"/>
              </w:rPr>
              <w:t>Log</w:t>
            </w:r>
            <w:r w:rsidR="00C67389" w:rsidRPr="00DA4EFC">
              <w:rPr>
                <w:sz w:val="22"/>
                <w:szCs w:val="22"/>
              </w:rPr>
              <w:t>in</w:t>
            </w:r>
            <w:r w:rsidRPr="00DA4EFC">
              <w:rPr>
                <w:sz w:val="22"/>
                <w:szCs w:val="22"/>
              </w:rPr>
              <w:t xml:space="preserve"> Screen</w:t>
            </w:r>
          </w:p>
        </w:tc>
        <w:tc>
          <w:tcPr>
            <w:tcW w:w="6899" w:type="dxa"/>
          </w:tcPr>
          <w:p w14:paraId="44253ABA" w14:textId="1236B3D6" w:rsidR="00C67389" w:rsidRPr="00DA4EFC" w:rsidRDefault="00C67389" w:rsidP="00CB5ACE">
            <w:pPr>
              <w:pStyle w:val="NormalWeb"/>
              <w:numPr>
                <w:ilvl w:val="0"/>
                <w:numId w:val="13"/>
              </w:numPr>
              <w:spacing w:before="0" w:beforeAutospacing="0" w:after="0" w:afterAutospacing="0"/>
              <w:ind w:left="374" w:hanging="180"/>
              <w:rPr>
                <w:rFonts w:ascii="Arial" w:hAnsi="Arial" w:cs="Arial"/>
                <w:sz w:val="22"/>
                <w:szCs w:val="22"/>
              </w:rPr>
            </w:pPr>
            <w:r w:rsidRPr="00DA4EFC">
              <w:rPr>
                <w:rFonts w:ascii="Arial" w:hAnsi="Arial" w:cs="Arial"/>
                <w:sz w:val="22"/>
                <w:szCs w:val="22"/>
              </w:rPr>
              <w:t>To acces</w:t>
            </w:r>
            <w:r w:rsidR="002C2311">
              <w:rPr>
                <w:rFonts w:ascii="Arial" w:hAnsi="Arial" w:cs="Arial"/>
                <w:sz w:val="22"/>
                <w:szCs w:val="22"/>
              </w:rPr>
              <w:t>s the system, authorized user</w:t>
            </w:r>
            <w:r w:rsidRPr="00DA4EFC"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="002B3A89" w:rsidRPr="00DA4EFC">
              <w:rPr>
                <w:rFonts w:ascii="Arial" w:hAnsi="Arial" w:cs="Arial"/>
                <w:sz w:val="22"/>
                <w:szCs w:val="22"/>
              </w:rPr>
              <w:t xml:space="preserve">first </w:t>
            </w:r>
            <w:r w:rsidR="00BA60DB">
              <w:rPr>
                <w:rFonts w:ascii="Arial" w:hAnsi="Arial" w:cs="Arial"/>
                <w:sz w:val="22"/>
                <w:szCs w:val="22"/>
              </w:rPr>
              <w:t>need</w:t>
            </w:r>
            <w:r w:rsidR="002C2311">
              <w:rPr>
                <w:rFonts w:ascii="Arial" w:hAnsi="Arial" w:cs="Arial"/>
                <w:sz w:val="22"/>
                <w:szCs w:val="22"/>
              </w:rPr>
              <w:t>s</w:t>
            </w:r>
            <w:r w:rsidRPr="00DA4EFC">
              <w:rPr>
                <w:rFonts w:ascii="Arial" w:hAnsi="Arial" w:cs="Arial"/>
                <w:sz w:val="22"/>
                <w:szCs w:val="22"/>
              </w:rPr>
              <w:t xml:space="preserve"> to</w:t>
            </w:r>
            <w:r w:rsidR="002B3A89" w:rsidRPr="00DA4EFC">
              <w:rPr>
                <w:rFonts w:ascii="Arial" w:hAnsi="Arial" w:cs="Arial"/>
                <w:sz w:val="22"/>
                <w:szCs w:val="22"/>
              </w:rPr>
              <w:t xml:space="preserve"> enter </w:t>
            </w:r>
            <w:r w:rsidR="00984FFA" w:rsidRPr="00DA4EFC">
              <w:rPr>
                <w:rFonts w:ascii="Arial" w:hAnsi="Arial" w:cs="Arial"/>
                <w:sz w:val="22"/>
                <w:szCs w:val="22"/>
              </w:rPr>
              <w:t xml:space="preserve">his/her </w:t>
            </w:r>
            <w:r w:rsidR="002B3A89" w:rsidRPr="00DA4EFC"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="00133B1C" w:rsidRPr="00DA4EFC">
              <w:rPr>
                <w:rFonts w:ascii="Arial" w:hAnsi="Arial" w:cs="Arial"/>
                <w:sz w:val="22"/>
                <w:szCs w:val="22"/>
              </w:rPr>
              <w:t>credentials on</w:t>
            </w:r>
            <w:r w:rsidRPr="00DA4EFC">
              <w:rPr>
                <w:rFonts w:ascii="Arial" w:hAnsi="Arial" w:cs="Arial"/>
                <w:sz w:val="22"/>
                <w:szCs w:val="22"/>
              </w:rPr>
              <w:t xml:space="preserve"> login page</w:t>
            </w:r>
            <w:r w:rsidR="00133B1C" w:rsidRPr="00DA4EFC">
              <w:rPr>
                <w:rFonts w:ascii="Arial" w:hAnsi="Arial" w:cs="Arial"/>
                <w:sz w:val="22"/>
                <w:szCs w:val="22"/>
              </w:rPr>
              <w:t>,</w:t>
            </w:r>
            <w:r w:rsidRPr="00DA4EFC">
              <w:rPr>
                <w:rFonts w:ascii="Arial" w:hAnsi="Arial" w:cs="Arial"/>
                <w:sz w:val="22"/>
                <w:szCs w:val="22"/>
              </w:rPr>
              <w:t xml:space="preserve"> th</w:t>
            </w:r>
            <w:r w:rsidR="00133B1C" w:rsidRPr="00DA4EFC">
              <w:rPr>
                <w:rFonts w:ascii="Arial" w:hAnsi="Arial" w:cs="Arial"/>
                <w:sz w:val="22"/>
                <w:szCs w:val="22"/>
              </w:rPr>
              <w:t>is login page authenticate</w:t>
            </w:r>
            <w:r w:rsidR="002C2311">
              <w:rPr>
                <w:rFonts w:ascii="Arial" w:hAnsi="Arial" w:cs="Arial"/>
                <w:sz w:val="22"/>
                <w:szCs w:val="22"/>
              </w:rPr>
              <w:t>s</w:t>
            </w:r>
            <w:r w:rsidR="00133B1C" w:rsidRPr="00DA4EFC">
              <w:rPr>
                <w:rFonts w:ascii="Arial" w:hAnsi="Arial" w:cs="Arial"/>
                <w:sz w:val="22"/>
                <w:szCs w:val="22"/>
              </w:rPr>
              <w:t xml:space="preserve"> user</w:t>
            </w:r>
            <w:r w:rsidR="00616773" w:rsidRPr="00DA4EFC">
              <w:rPr>
                <w:rFonts w:ascii="Arial" w:hAnsi="Arial" w:cs="Arial"/>
                <w:sz w:val="22"/>
                <w:szCs w:val="22"/>
              </w:rPr>
              <w:t xml:space="preserve"> from the IAM and redirects user to LSDS</w:t>
            </w:r>
          </w:p>
          <w:p w14:paraId="7605FF12" w14:textId="69B4476E" w:rsidR="00C67389" w:rsidRPr="00DA4EFC" w:rsidRDefault="00C67389" w:rsidP="00C67389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1F7658" w:rsidRPr="00DA4EFC" w14:paraId="55B321B9" w14:textId="77777777" w:rsidTr="00C06AD8">
        <w:trPr>
          <w:trHeight w:val="3977"/>
          <w:jc w:val="center"/>
        </w:trPr>
        <w:tc>
          <w:tcPr>
            <w:tcW w:w="2605" w:type="dxa"/>
          </w:tcPr>
          <w:p w14:paraId="19AF14E6" w14:textId="7A475F01" w:rsidR="00C67389" w:rsidRPr="00DA4EFC" w:rsidRDefault="008958F8" w:rsidP="00C67389">
            <w:pPr>
              <w:pStyle w:val="TB-TableBody"/>
              <w:rPr>
                <w:sz w:val="22"/>
                <w:szCs w:val="22"/>
              </w:rPr>
            </w:pPr>
            <w:r w:rsidRPr="00DA4EFC">
              <w:rPr>
                <w:sz w:val="22"/>
                <w:szCs w:val="22"/>
              </w:rPr>
              <w:t xml:space="preserve">Portal </w:t>
            </w:r>
            <w:r w:rsidR="00C67389" w:rsidRPr="00DA4EFC">
              <w:rPr>
                <w:sz w:val="22"/>
                <w:szCs w:val="22"/>
              </w:rPr>
              <w:t xml:space="preserve">Sections </w:t>
            </w:r>
          </w:p>
        </w:tc>
        <w:tc>
          <w:tcPr>
            <w:tcW w:w="6899" w:type="dxa"/>
          </w:tcPr>
          <w:p w14:paraId="7BD7E743" w14:textId="77777777" w:rsidR="00C8587A" w:rsidRPr="00DA4EFC" w:rsidRDefault="00133B1C" w:rsidP="00530653">
            <w:pPr>
              <w:pStyle w:val="NormalWeb"/>
              <w:spacing w:before="0" w:beforeAutospacing="0" w:after="0" w:afterAutospacing="0"/>
              <w:ind w:firstLine="194"/>
              <w:rPr>
                <w:rStyle w:val="Strong"/>
                <w:rFonts w:ascii="Arial" w:hAnsi="Arial" w:cs="Arial"/>
                <w:b w:val="0"/>
                <w:bCs w:val="0"/>
                <w:sz w:val="22"/>
                <w:szCs w:val="22"/>
              </w:rPr>
            </w:pPr>
            <w:r w:rsidRPr="00DA4EFC">
              <w:rPr>
                <w:rStyle w:val="Strong"/>
                <w:rFonts w:ascii="Arial" w:hAnsi="Arial" w:cs="Arial"/>
                <w:b w:val="0"/>
                <w:bCs w:val="0"/>
                <w:sz w:val="22"/>
                <w:szCs w:val="22"/>
              </w:rPr>
              <w:t xml:space="preserve">The </w:t>
            </w:r>
            <w:r w:rsidR="008958F8" w:rsidRPr="00DA4EFC">
              <w:rPr>
                <w:rStyle w:val="Strong"/>
                <w:rFonts w:ascii="Arial" w:hAnsi="Arial" w:cs="Arial"/>
                <w:b w:val="0"/>
                <w:bCs w:val="0"/>
                <w:sz w:val="22"/>
                <w:szCs w:val="22"/>
              </w:rPr>
              <w:t>portal</w:t>
            </w:r>
            <w:r w:rsidRPr="00DA4EFC">
              <w:rPr>
                <w:rStyle w:val="Strong"/>
                <w:rFonts w:ascii="Arial" w:hAnsi="Arial" w:cs="Arial"/>
                <w:b w:val="0"/>
                <w:bCs w:val="0"/>
                <w:sz w:val="22"/>
                <w:szCs w:val="22"/>
              </w:rPr>
              <w:t xml:space="preserve">  is d</w:t>
            </w:r>
            <w:r w:rsidR="006B3CD3" w:rsidRPr="00DA4EFC">
              <w:rPr>
                <w:rStyle w:val="Strong"/>
                <w:rFonts w:ascii="Arial" w:hAnsi="Arial" w:cs="Arial"/>
                <w:b w:val="0"/>
                <w:bCs w:val="0"/>
                <w:sz w:val="22"/>
                <w:szCs w:val="22"/>
              </w:rPr>
              <w:t xml:space="preserve">ivided into following </w:t>
            </w:r>
            <w:r w:rsidR="00C67389" w:rsidRPr="00DA4EFC">
              <w:rPr>
                <w:rStyle w:val="Strong"/>
                <w:rFonts w:ascii="Arial" w:hAnsi="Arial" w:cs="Arial"/>
                <w:b w:val="0"/>
                <w:bCs w:val="0"/>
                <w:sz w:val="22"/>
                <w:szCs w:val="22"/>
              </w:rPr>
              <w:t>sections</w:t>
            </w:r>
            <w:r w:rsidR="00C8587A" w:rsidRPr="00DA4EFC">
              <w:rPr>
                <w:rStyle w:val="Strong"/>
                <w:rFonts w:ascii="Arial" w:hAnsi="Arial" w:cs="Arial"/>
                <w:b w:val="0"/>
                <w:bCs w:val="0"/>
                <w:sz w:val="22"/>
                <w:szCs w:val="22"/>
              </w:rPr>
              <w:t>:</w:t>
            </w:r>
          </w:p>
          <w:p w14:paraId="3D2F7CD6" w14:textId="692CCEBB" w:rsidR="00C67389" w:rsidRPr="00DA4EFC" w:rsidRDefault="00C67389" w:rsidP="00530653">
            <w:pPr>
              <w:pStyle w:val="NormalWeb"/>
              <w:spacing w:before="0" w:beforeAutospacing="0" w:after="0" w:afterAutospacing="0"/>
              <w:ind w:firstLine="194"/>
              <w:rPr>
                <w:rStyle w:val="Strong"/>
                <w:rFonts w:ascii="Arial" w:hAnsi="Arial" w:cs="Arial"/>
                <w:b w:val="0"/>
                <w:bCs w:val="0"/>
                <w:sz w:val="22"/>
                <w:szCs w:val="22"/>
              </w:rPr>
            </w:pPr>
          </w:p>
          <w:p w14:paraId="7C7DDBF7" w14:textId="77777777" w:rsidR="00C06AD8" w:rsidRPr="00DA4EFC" w:rsidRDefault="00C67389" w:rsidP="00C06AD8">
            <w:pPr>
              <w:pStyle w:val="NormalWeb"/>
              <w:numPr>
                <w:ilvl w:val="0"/>
                <w:numId w:val="13"/>
              </w:numPr>
              <w:spacing w:before="0" w:beforeAutospacing="0" w:after="0" w:afterAutospacing="0"/>
              <w:ind w:left="374" w:hanging="270"/>
              <w:rPr>
                <w:rStyle w:val="Strong"/>
                <w:rFonts w:ascii="Arial" w:hAnsi="Arial" w:cs="Arial"/>
                <w:b w:val="0"/>
                <w:bCs w:val="0"/>
                <w:sz w:val="22"/>
                <w:szCs w:val="22"/>
              </w:rPr>
            </w:pPr>
            <w:r w:rsidRPr="00DA4EFC">
              <w:rPr>
                <w:rStyle w:val="Strong"/>
                <w:rFonts w:ascii="Arial" w:eastAsiaTheme="majorEastAsia" w:hAnsi="Arial" w:cs="Arial"/>
                <w:sz w:val="22"/>
                <w:szCs w:val="22"/>
              </w:rPr>
              <w:t>Header</w:t>
            </w:r>
          </w:p>
          <w:p w14:paraId="7EED47E5" w14:textId="15FF1714" w:rsidR="00C16061" w:rsidRPr="00DA4EFC" w:rsidRDefault="009A2B19" w:rsidP="00C06AD8">
            <w:pPr>
              <w:pStyle w:val="NormalWeb"/>
              <w:spacing w:before="0" w:beforeAutospacing="0" w:after="0" w:afterAutospacing="0"/>
              <w:ind w:left="374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Header </w:t>
            </w:r>
            <w:r w:rsidRPr="006A77F4">
              <w:rPr>
                <w:rFonts w:ascii="Arial" w:hAnsi="Arial" w:cs="Arial"/>
                <w:sz w:val="22"/>
                <w:szCs w:val="22"/>
              </w:rPr>
              <w:t>section disp</w:t>
            </w:r>
            <w:r>
              <w:rPr>
                <w:rFonts w:ascii="Arial" w:hAnsi="Arial" w:cs="Arial"/>
                <w:sz w:val="22"/>
                <w:szCs w:val="22"/>
              </w:rPr>
              <w:t xml:space="preserve">lays the name of the system, name of the </w:t>
            </w:r>
            <w:r w:rsidRPr="006A77F4">
              <w:rPr>
                <w:rFonts w:ascii="Arial" w:hAnsi="Arial" w:cs="Arial"/>
                <w:sz w:val="22"/>
                <w:szCs w:val="22"/>
              </w:rPr>
              <w:t>logged in</w:t>
            </w:r>
            <w:r>
              <w:rPr>
                <w:rFonts w:ascii="Arial" w:hAnsi="Arial" w:cs="Arial"/>
                <w:sz w:val="22"/>
                <w:szCs w:val="22"/>
              </w:rPr>
              <w:t xml:space="preserve"> user</w:t>
            </w:r>
            <w:r w:rsidRPr="006A77F4">
              <w:rPr>
                <w:rFonts w:ascii="Arial" w:hAnsi="Arial" w:cs="Arial"/>
                <w:sz w:val="22"/>
                <w:szCs w:val="22"/>
              </w:rPr>
              <w:t xml:space="preserve"> with logout functionality</w:t>
            </w:r>
          </w:p>
          <w:p w14:paraId="4A4A0EBB" w14:textId="77777777" w:rsidR="00C8587A" w:rsidRPr="00DA4EFC" w:rsidRDefault="00C8587A" w:rsidP="00C06AD8">
            <w:pPr>
              <w:pStyle w:val="NormalWeb"/>
              <w:spacing w:before="0" w:beforeAutospacing="0" w:after="0" w:afterAutospacing="0"/>
              <w:ind w:left="374"/>
              <w:rPr>
                <w:rFonts w:ascii="Arial" w:hAnsi="Arial" w:cs="Arial"/>
                <w:sz w:val="22"/>
                <w:szCs w:val="22"/>
              </w:rPr>
            </w:pPr>
          </w:p>
          <w:p w14:paraId="2231FA59" w14:textId="2A275F43" w:rsidR="00C67389" w:rsidRPr="00DA4EFC" w:rsidRDefault="00054AC0" w:rsidP="00CB5ACE">
            <w:pPr>
              <w:pStyle w:val="NormalWeb"/>
              <w:numPr>
                <w:ilvl w:val="0"/>
                <w:numId w:val="13"/>
              </w:numPr>
              <w:tabs>
                <w:tab w:val="left" w:pos="464"/>
                <w:tab w:val="left" w:pos="630"/>
                <w:tab w:val="left" w:pos="794"/>
              </w:tabs>
              <w:spacing w:before="0" w:beforeAutospacing="0" w:after="0" w:afterAutospacing="0"/>
              <w:ind w:left="374" w:hanging="270"/>
              <w:rPr>
                <w:rFonts w:ascii="Arial" w:eastAsiaTheme="minorEastAsia" w:hAnsi="Arial" w:cs="Arial"/>
                <w:sz w:val="22"/>
                <w:szCs w:val="22"/>
              </w:rPr>
            </w:pPr>
            <w:r w:rsidRPr="00DA4EFC">
              <w:rPr>
                <w:rStyle w:val="Strong"/>
                <w:rFonts w:ascii="Arial" w:eastAsiaTheme="majorEastAsia" w:hAnsi="Arial" w:cs="Arial"/>
                <w:sz w:val="22"/>
                <w:szCs w:val="22"/>
              </w:rPr>
              <w:t>Navigation Panel</w:t>
            </w:r>
          </w:p>
          <w:p w14:paraId="725DF2E2" w14:textId="6F0E6329" w:rsidR="00C67389" w:rsidRPr="00DA4EFC" w:rsidRDefault="00054AC0" w:rsidP="00913C8A">
            <w:pPr>
              <w:pStyle w:val="CommentText"/>
              <w:ind w:left="374"/>
              <w:rPr>
                <w:rFonts w:cs="Arial"/>
                <w:sz w:val="22"/>
                <w:szCs w:val="22"/>
              </w:rPr>
            </w:pPr>
            <w:r w:rsidRPr="00DA4EFC">
              <w:rPr>
                <w:rFonts w:cs="Arial"/>
                <w:sz w:val="22"/>
                <w:szCs w:val="22"/>
              </w:rPr>
              <w:t>Navigation Panel contains main navigation menu</w:t>
            </w:r>
            <w:r w:rsidR="00C67389" w:rsidRPr="00DA4EFC">
              <w:rPr>
                <w:rFonts w:cs="Arial"/>
                <w:sz w:val="22"/>
                <w:szCs w:val="22"/>
              </w:rPr>
              <w:t xml:space="preserve"> through </w:t>
            </w:r>
            <w:r w:rsidRPr="00DA4EFC">
              <w:rPr>
                <w:rFonts w:cs="Arial"/>
                <w:sz w:val="22"/>
                <w:szCs w:val="22"/>
              </w:rPr>
              <w:t>which</w:t>
            </w:r>
            <w:r w:rsidR="00C67389" w:rsidRPr="00DA4EFC">
              <w:rPr>
                <w:rFonts w:cs="Arial"/>
                <w:sz w:val="22"/>
                <w:szCs w:val="22"/>
              </w:rPr>
              <w:t xml:space="preserve"> user </w:t>
            </w:r>
            <w:r w:rsidRPr="00DA4EFC">
              <w:rPr>
                <w:rFonts w:cs="Arial"/>
                <w:sz w:val="22"/>
                <w:szCs w:val="22"/>
              </w:rPr>
              <w:t>can</w:t>
            </w:r>
            <w:r w:rsidR="00C67389" w:rsidRPr="00DA4EFC">
              <w:rPr>
                <w:rFonts w:cs="Arial"/>
                <w:sz w:val="22"/>
                <w:szCs w:val="22"/>
              </w:rPr>
              <w:t xml:space="preserve"> navigate </w:t>
            </w:r>
            <w:r w:rsidR="00823001" w:rsidRPr="00DA4EFC">
              <w:rPr>
                <w:rFonts w:cs="Arial"/>
                <w:sz w:val="22"/>
                <w:szCs w:val="22"/>
              </w:rPr>
              <w:t xml:space="preserve">the whole </w:t>
            </w:r>
            <w:r w:rsidR="002C2311">
              <w:rPr>
                <w:rFonts w:cs="Arial"/>
                <w:sz w:val="22"/>
                <w:szCs w:val="22"/>
              </w:rPr>
              <w:t>system</w:t>
            </w:r>
          </w:p>
          <w:p w14:paraId="1623F0C1" w14:textId="77777777" w:rsidR="00C8587A" w:rsidRPr="00DA4EFC" w:rsidRDefault="00C8587A" w:rsidP="00913C8A">
            <w:pPr>
              <w:pStyle w:val="CommentText"/>
              <w:ind w:left="374"/>
              <w:rPr>
                <w:rFonts w:cs="Arial"/>
                <w:sz w:val="22"/>
                <w:szCs w:val="22"/>
              </w:rPr>
            </w:pPr>
          </w:p>
          <w:p w14:paraId="193BBE0B" w14:textId="4C1BAC8C" w:rsidR="00C67389" w:rsidRPr="00DA4EFC" w:rsidRDefault="00C67389" w:rsidP="00CB5ACE">
            <w:pPr>
              <w:pStyle w:val="NormalWeb"/>
              <w:numPr>
                <w:ilvl w:val="0"/>
                <w:numId w:val="12"/>
              </w:numPr>
              <w:tabs>
                <w:tab w:val="left" w:pos="374"/>
              </w:tabs>
              <w:spacing w:before="0" w:beforeAutospacing="0" w:after="0" w:afterAutospacing="0"/>
              <w:ind w:hanging="616"/>
              <w:rPr>
                <w:rFonts w:ascii="Arial" w:hAnsi="Arial" w:cs="Arial"/>
                <w:b/>
                <w:sz w:val="22"/>
                <w:szCs w:val="22"/>
              </w:rPr>
            </w:pPr>
            <w:r w:rsidRPr="00DA4EFC">
              <w:rPr>
                <w:rFonts w:ascii="Arial" w:hAnsi="Arial" w:cs="Arial"/>
                <w:b/>
                <w:sz w:val="22"/>
                <w:szCs w:val="22"/>
              </w:rPr>
              <w:t xml:space="preserve">Main Content Area </w:t>
            </w:r>
          </w:p>
          <w:p w14:paraId="5173D5A1" w14:textId="34F76CE9" w:rsidR="00C67389" w:rsidRPr="00DA4EFC" w:rsidRDefault="00054AC0" w:rsidP="009947E7">
            <w:pPr>
              <w:pStyle w:val="NormalWeb"/>
              <w:spacing w:before="0" w:beforeAutospacing="0" w:after="0" w:afterAutospacing="0"/>
              <w:ind w:left="342"/>
              <w:rPr>
                <w:rFonts w:ascii="Arial" w:hAnsi="Arial" w:cs="Arial"/>
                <w:sz w:val="22"/>
                <w:szCs w:val="22"/>
              </w:rPr>
            </w:pPr>
            <w:r w:rsidRPr="00DA4EFC">
              <w:rPr>
                <w:rFonts w:ascii="Arial" w:hAnsi="Arial" w:cs="Arial"/>
                <w:sz w:val="22"/>
                <w:szCs w:val="22"/>
              </w:rPr>
              <w:t xml:space="preserve">Main Content Area </w:t>
            </w:r>
            <w:r w:rsidR="00C67389" w:rsidRPr="00DA4EFC">
              <w:rPr>
                <w:rFonts w:ascii="Arial" w:hAnsi="Arial" w:cs="Arial"/>
                <w:sz w:val="22"/>
                <w:szCs w:val="22"/>
              </w:rPr>
              <w:t xml:space="preserve">contains all </w:t>
            </w:r>
            <w:r w:rsidRPr="00DA4EFC">
              <w:rPr>
                <w:rFonts w:ascii="Arial" w:hAnsi="Arial" w:cs="Arial"/>
                <w:sz w:val="22"/>
                <w:szCs w:val="22"/>
              </w:rPr>
              <w:t>the content to be displayed and actions to be performed</w:t>
            </w:r>
            <w:r w:rsidR="009A2B19">
              <w:rPr>
                <w:rFonts w:ascii="Arial" w:hAnsi="Arial" w:cs="Arial"/>
                <w:sz w:val="22"/>
                <w:szCs w:val="22"/>
              </w:rPr>
              <w:t xml:space="preserve"> for respective feature </w:t>
            </w:r>
          </w:p>
          <w:p w14:paraId="5A1CBB08" w14:textId="77777777" w:rsidR="00C8587A" w:rsidRPr="00DA4EFC" w:rsidRDefault="00C8587A" w:rsidP="009947E7">
            <w:pPr>
              <w:pStyle w:val="NormalWeb"/>
              <w:spacing w:before="0" w:beforeAutospacing="0" w:after="0" w:afterAutospacing="0"/>
              <w:ind w:left="342"/>
              <w:rPr>
                <w:rFonts w:ascii="Arial" w:hAnsi="Arial" w:cs="Arial"/>
                <w:sz w:val="22"/>
                <w:szCs w:val="22"/>
              </w:rPr>
            </w:pPr>
          </w:p>
          <w:p w14:paraId="09C4F45D" w14:textId="77777777" w:rsidR="001F7658" w:rsidRPr="00DA4EFC" w:rsidRDefault="001F7658" w:rsidP="009947E7">
            <w:pPr>
              <w:pStyle w:val="NormalWeb"/>
              <w:numPr>
                <w:ilvl w:val="0"/>
                <w:numId w:val="12"/>
              </w:numPr>
              <w:tabs>
                <w:tab w:val="left" w:pos="374"/>
              </w:tabs>
              <w:spacing w:before="0" w:beforeAutospacing="0" w:after="0" w:afterAutospacing="0"/>
              <w:ind w:hanging="616"/>
              <w:rPr>
                <w:rFonts w:ascii="Arial" w:hAnsi="Arial" w:cs="Arial"/>
                <w:b/>
                <w:sz w:val="22"/>
                <w:szCs w:val="22"/>
              </w:rPr>
            </w:pPr>
            <w:r w:rsidRPr="00DA4EFC">
              <w:rPr>
                <w:rFonts w:ascii="Arial" w:hAnsi="Arial" w:cs="Arial"/>
                <w:b/>
                <w:sz w:val="22"/>
                <w:szCs w:val="22"/>
              </w:rPr>
              <w:t xml:space="preserve">Breadcrumbs </w:t>
            </w:r>
          </w:p>
          <w:p w14:paraId="1B40015E" w14:textId="21C90745" w:rsidR="00C8587A" w:rsidRDefault="009A2B19" w:rsidP="009947E7">
            <w:pPr>
              <w:pStyle w:val="NormalWeb"/>
              <w:spacing w:before="0" w:beforeAutospacing="0" w:after="0" w:afterAutospacing="0"/>
              <w:ind w:left="342"/>
              <w:rPr>
                <w:rFonts w:ascii="Arial" w:hAnsi="Arial" w:cs="Arial"/>
                <w:sz w:val="22"/>
                <w:szCs w:val="22"/>
              </w:rPr>
            </w:pPr>
            <w:r w:rsidRPr="009A2B19">
              <w:rPr>
                <w:rFonts w:ascii="Arial" w:hAnsi="Arial" w:cs="Arial"/>
                <w:sz w:val="22"/>
                <w:szCs w:val="22"/>
                <w:shd w:val="clear" w:color="auto" w:fill="FFFFFF"/>
              </w:rPr>
              <w:t>Breadcrumbs allows user to keep track of their location within the system</w:t>
            </w:r>
            <w:r w:rsidRPr="009A2B19">
              <w:rPr>
                <w:rFonts w:ascii="Arial" w:hAnsi="Arial" w:cs="Arial"/>
                <w:sz w:val="22"/>
                <w:szCs w:val="22"/>
              </w:rPr>
              <w:t xml:space="preserve"> </w:t>
            </w:r>
          </w:p>
          <w:p w14:paraId="1319E80F" w14:textId="77777777" w:rsidR="009A2B19" w:rsidRPr="009A2B19" w:rsidRDefault="009A2B19" w:rsidP="009947E7">
            <w:pPr>
              <w:pStyle w:val="NormalWeb"/>
              <w:spacing w:before="0" w:beforeAutospacing="0" w:after="0" w:afterAutospacing="0"/>
              <w:ind w:left="342"/>
              <w:rPr>
                <w:rFonts w:ascii="Arial" w:hAnsi="Arial" w:cs="Arial"/>
                <w:sz w:val="22"/>
                <w:szCs w:val="22"/>
              </w:rPr>
            </w:pPr>
          </w:p>
          <w:p w14:paraId="414C594A" w14:textId="77777777" w:rsidR="001F7658" w:rsidRPr="00DA4EFC" w:rsidRDefault="001F7658" w:rsidP="00CB5ACE">
            <w:pPr>
              <w:pStyle w:val="NormalWeb"/>
              <w:numPr>
                <w:ilvl w:val="0"/>
                <w:numId w:val="12"/>
              </w:numPr>
              <w:tabs>
                <w:tab w:val="left" w:pos="374"/>
              </w:tabs>
              <w:spacing w:before="0" w:beforeAutospacing="0" w:after="0" w:afterAutospacing="0"/>
              <w:ind w:hanging="616"/>
              <w:rPr>
                <w:rFonts w:ascii="Arial" w:hAnsi="Arial" w:cs="Arial"/>
                <w:b/>
                <w:sz w:val="22"/>
                <w:szCs w:val="22"/>
              </w:rPr>
            </w:pPr>
            <w:r w:rsidRPr="00DA4EFC">
              <w:rPr>
                <w:rFonts w:ascii="Arial" w:hAnsi="Arial" w:cs="Arial"/>
                <w:b/>
                <w:sz w:val="22"/>
                <w:szCs w:val="22"/>
              </w:rPr>
              <w:t xml:space="preserve">Footer </w:t>
            </w:r>
          </w:p>
          <w:p w14:paraId="0181365D" w14:textId="486E4812" w:rsidR="001F7658" w:rsidRPr="00DA4EFC" w:rsidRDefault="00C85DEF" w:rsidP="00C85DEF">
            <w:pPr>
              <w:pStyle w:val="NormalWeb"/>
              <w:tabs>
                <w:tab w:val="left" w:pos="374"/>
              </w:tabs>
              <w:spacing w:before="0" w:beforeAutospacing="0" w:after="0" w:afterAutospacing="0"/>
              <w:ind w:left="374"/>
              <w:rPr>
                <w:rFonts w:ascii="Arial" w:hAnsi="Arial" w:cs="Arial"/>
                <w:sz w:val="22"/>
              </w:rPr>
            </w:pPr>
            <w:r w:rsidRPr="00DA4EFC">
              <w:rPr>
                <w:rFonts w:ascii="Arial" w:hAnsi="Arial" w:cs="Arial"/>
                <w:sz w:val="22"/>
              </w:rPr>
              <w:t>Footer contains the</w:t>
            </w:r>
            <w:r w:rsidR="007D78C0" w:rsidRPr="00DA4EFC">
              <w:rPr>
                <w:rFonts w:ascii="Arial" w:hAnsi="Arial" w:cs="Arial"/>
                <w:sz w:val="22"/>
              </w:rPr>
              <w:t xml:space="preserve"> software</w:t>
            </w:r>
            <w:r w:rsidRPr="00DA4EFC">
              <w:rPr>
                <w:rFonts w:ascii="Arial" w:hAnsi="Arial" w:cs="Arial"/>
                <w:sz w:val="22"/>
              </w:rPr>
              <w:t xml:space="preserve"> version and </w:t>
            </w:r>
            <w:r w:rsidR="009A3D39" w:rsidRPr="00DA4EFC">
              <w:rPr>
                <w:rFonts w:ascii="Arial" w:hAnsi="Arial" w:cs="Arial"/>
                <w:sz w:val="22"/>
              </w:rPr>
              <w:t xml:space="preserve">copyright </w:t>
            </w:r>
            <w:r w:rsidR="00BA60DB">
              <w:rPr>
                <w:rFonts w:ascii="Arial" w:hAnsi="Arial" w:cs="Arial"/>
                <w:sz w:val="22"/>
              </w:rPr>
              <w:t>statement</w:t>
            </w:r>
          </w:p>
          <w:p w14:paraId="6CC17BB1" w14:textId="26A8BB31" w:rsidR="00C8587A" w:rsidRPr="00DA4EFC" w:rsidRDefault="00C8587A" w:rsidP="00C85DEF">
            <w:pPr>
              <w:pStyle w:val="NormalWeb"/>
              <w:tabs>
                <w:tab w:val="left" w:pos="374"/>
              </w:tabs>
              <w:spacing w:before="0" w:beforeAutospacing="0" w:after="0" w:afterAutospacing="0"/>
              <w:ind w:left="374"/>
              <w:rPr>
                <w:rFonts w:ascii="Arial" w:hAnsi="Arial" w:cs="Arial"/>
                <w:b/>
                <w:sz w:val="22"/>
                <w:szCs w:val="22"/>
              </w:rPr>
            </w:pPr>
          </w:p>
        </w:tc>
      </w:tr>
      <w:tr w:rsidR="002879F1" w:rsidRPr="00DA4EFC" w14:paraId="18D12BFA" w14:textId="77777777" w:rsidTr="00C06AD8">
        <w:trPr>
          <w:trHeight w:val="890"/>
          <w:jc w:val="center"/>
        </w:trPr>
        <w:tc>
          <w:tcPr>
            <w:tcW w:w="2605" w:type="dxa"/>
          </w:tcPr>
          <w:p w14:paraId="68381ACD" w14:textId="24CFFCAA" w:rsidR="00C67389" w:rsidRPr="00DA4EFC" w:rsidRDefault="00C67389" w:rsidP="00C67389">
            <w:pPr>
              <w:pStyle w:val="TB-TableBody"/>
              <w:rPr>
                <w:sz w:val="22"/>
                <w:szCs w:val="22"/>
              </w:rPr>
            </w:pPr>
            <w:r w:rsidRPr="00DA4EFC">
              <w:rPr>
                <w:sz w:val="22"/>
                <w:szCs w:val="22"/>
              </w:rPr>
              <w:t>New Case</w:t>
            </w:r>
          </w:p>
        </w:tc>
        <w:tc>
          <w:tcPr>
            <w:tcW w:w="6899" w:type="dxa"/>
          </w:tcPr>
          <w:p w14:paraId="4B691180" w14:textId="06B57897" w:rsidR="00C67389" w:rsidRPr="00DA4EFC" w:rsidRDefault="00BA4662" w:rsidP="00BA4662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ind w:left="342" w:hanging="238"/>
              <w:rPr>
                <w:rFonts w:ascii="Arial" w:hAnsi="Arial" w:cs="Arial"/>
                <w:sz w:val="22"/>
                <w:szCs w:val="22"/>
              </w:rPr>
            </w:pPr>
            <w:r w:rsidRPr="00DA4EFC">
              <w:rPr>
                <w:rFonts w:ascii="Arial" w:hAnsi="Arial" w:cs="Arial"/>
                <w:sz w:val="22"/>
                <w:szCs w:val="22"/>
              </w:rPr>
              <w:t>F</w:t>
            </w:r>
            <w:r w:rsidR="00C67389" w:rsidRPr="00DA4EFC">
              <w:rPr>
                <w:rFonts w:ascii="Arial" w:hAnsi="Arial" w:cs="Arial"/>
                <w:sz w:val="22"/>
                <w:szCs w:val="22"/>
              </w:rPr>
              <w:t>acilitate</w:t>
            </w:r>
            <w:r w:rsidR="00DC4336" w:rsidRPr="00DA4EFC">
              <w:rPr>
                <w:rFonts w:ascii="Arial" w:hAnsi="Arial" w:cs="Arial"/>
                <w:sz w:val="22"/>
                <w:szCs w:val="22"/>
              </w:rPr>
              <w:t xml:space="preserve"> the </w:t>
            </w:r>
            <w:r w:rsidR="00C67389" w:rsidRPr="00DA4EFC">
              <w:rPr>
                <w:rFonts w:ascii="Arial" w:hAnsi="Arial" w:cs="Arial"/>
                <w:sz w:val="22"/>
                <w:szCs w:val="22"/>
              </w:rPr>
              <w:t xml:space="preserve">user to report the affected </w:t>
            </w:r>
            <w:r w:rsidR="004722B8" w:rsidRPr="00DA4EFC">
              <w:rPr>
                <w:rFonts w:ascii="Arial" w:hAnsi="Arial" w:cs="Arial"/>
                <w:sz w:val="22"/>
                <w:szCs w:val="22"/>
              </w:rPr>
              <w:t>IMEI</w:t>
            </w:r>
            <w:r w:rsidR="00C8587A" w:rsidRPr="00DA4EFC">
              <w:rPr>
                <w:rFonts w:ascii="Arial" w:hAnsi="Arial" w:cs="Arial"/>
                <w:sz w:val="22"/>
                <w:szCs w:val="22"/>
              </w:rPr>
              <w:t>(s)</w:t>
            </w:r>
            <w:r w:rsidR="004722B8" w:rsidRPr="00DA4EFC"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="00C67389" w:rsidRPr="00DA4EFC">
              <w:rPr>
                <w:rFonts w:ascii="Arial" w:hAnsi="Arial" w:cs="Arial"/>
                <w:sz w:val="22"/>
                <w:szCs w:val="22"/>
              </w:rPr>
              <w:t>and generate</w:t>
            </w:r>
            <w:r w:rsidR="004722B8" w:rsidRPr="00DA4EFC">
              <w:rPr>
                <w:rFonts w:ascii="Arial" w:hAnsi="Arial" w:cs="Arial"/>
                <w:sz w:val="22"/>
                <w:szCs w:val="22"/>
              </w:rPr>
              <w:t xml:space="preserve"> a</w:t>
            </w:r>
            <w:r w:rsidR="00C67389" w:rsidRPr="00DA4EFC">
              <w:rPr>
                <w:rFonts w:ascii="Arial" w:hAnsi="Arial" w:cs="Arial"/>
                <w:sz w:val="22"/>
                <w:szCs w:val="22"/>
              </w:rPr>
              <w:t xml:space="preserve"> Unique Case </w:t>
            </w:r>
            <w:r w:rsidR="002B3A89" w:rsidRPr="00DA4EFC">
              <w:rPr>
                <w:rFonts w:ascii="Arial" w:hAnsi="Arial" w:cs="Arial"/>
                <w:sz w:val="22"/>
                <w:szCs w:val="22"/>
              </w:rPr>
              <w:t>Ide</w:t>
            </w:r>
            <w:r w:rsidR="00C67389" w:rsidRPr="00DA4EFC">
              <w:rPr>
                <w:rFonts w:ascii="Arial" w:hAnsi="Arial" w:cs="Arial"/>
                <w:sz w:val="22"/>
                <w:szCs w:val="22"/>
              </w:rPr>
              <w:t>ntifier</w:t>
            </w:r>
          </w:p>
        </w:tc>
      </w:tr>
      <w:tr w:rsidR="002879F1" w:rsidRPr="00DA4EFC" w14:paraId="6E0A47DD" w14:textId="77777777" w:rsidTr="00C06AD8">
        <w:trPr>
          <w:trHeight w:val="2870"/>
          <w:jc w:val="center"/>
        </w:trPr>
        <w:tc>
          <w:tcPr>
            <w:tcW w:w="2605" w:type="dxa"/>
          </w:tcPr>
          <w:p w14:paraId="5BCD05AE" w14:textId="7ADFF039" w:rsidR="00D528FC" w:rsidRPr="00DA4EFC" w:rsidRDefault="00C8587A" w:rsidP="00C67389">
            <w:pPr>
              <w:pStyle w:val="TB-TableBody"/>
              <w:rPr>
                <w:sz w:val="22"/>
                <w:szCs w:val="22"/>
              </w:rPr>
            </w:pPr>
            <w:r w:rsidRPr="00DA4EFC">
              <w:rPr>
                <w:sz w:val="22"/>
                <w:szCs w:val="22"/>
              </w:rPr>
              <w:lastRenderedPageBreak/>
              <w:t>Required Input(s) for New Case Registration</w:t>
            </w:r>
            <w:r w:rsidR="00D528FC" w:rsidRPr="00DA4EFC">
              <w:rPr>
                <w:sz w:val="22"/>
                <w:szCs w:val="22"/>
              </w:rPr>
              <w:t xml:space="preserve"> </w:t>
            </w:r>
          </w:p>
        </w:tc>
        <w:tc>
          <w:tcPr>
            <w:tcW w:w="6899" w:type="dxa"/>
          </w:tcPr>
          <w:p w14:paraId="0638D5BA" w14:textId="77777777" w:rsidR="00D528FC" w:rsidRPr="00DA4EFC" w:rsidRDefault="00D528FC" w:rsidP="00CB5ACE">
            <w:pPr>
              <w:pStyle w:val="ListParagraph"/>
              <w:numPr>
                <w:ilvl w:val="0"/>
                <w:numId w:val="12"/>
              </w:numPr>
              <w:ind w:left="374" w:hanging="180"/>
              <w:rPr>
                <w:rFonts w:cs="Arial"/>
                <w:b/>
                <w:sz w:val="22"/>
              </w:rPr>
            </w:pPr>
            <w:r w:rsidRPr="00DA4EFC">
              <w:rPr>
                <w:rFonts w:cs="Arial"/>
                <w:b/>
                <w:sz w:val="22"/>
              </w:rPr>
              <w:t>Brand</w:t>
            </w:r>
          </w:p>
          <w:p w14:paraId="4D6BE955" w14:textId="699F219E" w:rsidR="00D528FC" w:rsidRPr="00DA4EFC" w:rsidRDefault="00C8587A" w:rsidP="009947E7">
            <w:pPr>
              <w:pStyle w:val="CommentText"/>
              <w:tabs>
                <w:tab w:val="left" w:pos="914"/>
              </w:tabs>
              <w:ind w:left="374"/>
              <w:rPr>
                <w:rFonts w:cs="Arial"/>
                <w:sz w:val="22"/>
                <w:szCs w:val="22"/>
              </w:rPr>
            </w:pPr>
            <w:r w:rsidRPr="00DA4EFC">
              <w:rPr>
                <w:rFonts w:cs="Arial"/>
                <w:sz w:val="22"/>
                <w:szCs w:val="22"/>
              </w:rPr>
              <w:t xml:space="preserve">Takes brand name of the device as input. </w:t>
            </w:r>
            <w:r w:rsidR="009947E7" w:rsidRPr="00DA4EFC">
              <w:rPr>
                <w:rFonts w:cs="Arial"/>
                <w:sz w:val="22"/>
                <w:szCs w:val="22"/>
              </w:rPr>
              <w:t>Enter the brand</w:t>
            </w:r>
            <w:r w:rsidR="002C2311">
              <w:rPr>
                <w:rFonts w:cs="Arial"/>
                <w:sz w:val="22"/>
                <w:szCs w:val="22"/>
              </w:rPr>
              <w:t xml:space="preserve"> name of the lost/stolen device</w:t>
            </w:r>
            <w:r w:rsidR="000D6674" w:rsidRPr="00DA4EFC">
              <w:rPr>
                <w:rFonts w:cs="Arial"/>
                <w:sz w:val="22"/>
                <w:szCs w:val="22"/>
              </w:rPr>
              <w:t xml:space="preserve"> </w:t>
            </w:r>
          </w:p>
          <w:p w14:paraId="4912A76A" w14:textId="77777777" w:rsidR="00273647" w:rsidRPr="00DA4EFC" w:rsidRDefault="00273647" w:rsidP="00913C8A">
            <w:pPr>
              <w:pStyle w:val="CommentText"/>
              <w:tabs>
                <w:tab w:val="left" w:pos="914"/>
              </w:tabs>
              <w:ind w:left="374"/>
              <w:rPr>
                <w:rFonts w:cs="Arial"/>
                <w:sz w:val="22"/>
                <w:szCs w:val="22"/>
              </w:rPr>
            </w:pPr>
          </w:p>
          <w:p w14:paraId="3FE33486" w14:textId="77777777" w:rsidR="00D528FC" w:rsidRPr="00DA4EFC" w:rsidRDefault="00D528FC" w:rsidP="00CB5ACE">
            <w:pPr>
              <w:pStyle w:val="ListParagraph"/>
              <w:numPr>
                <w:ilvl w:val="0"/>
                <w:numId w:val="12"/>
              </w:numPr>
              <w:tabs>
                <w:tab w:val="left" w:pos="554"/>
              </w:tabs>
              <w:ind w:left="374" w:hanging="180"/>
              <w:rPr>
                <w:rFonts w:cs="Arial"/>
                <w:b/>
                <w:sz w:val="22"/>
              </w:rPr>
            </w:pPr>
            <w:r w:rsidRPr="00DA4EFC">
              <w:rPr>
                <w:rFonts w:cs="Arial"/>
                <w:b/>
                <w:sz w:val="22"/>
              </w:rPr>
              <w:t>Model Name</w:t>
            </w:r>
          </w:p>
          <w:p w14:paraId="0A62DFEF" w14:textId="29B8557E" w:rsidR="00D528FC" w:rsidRPr="00DA4EFC" w:rsidRDefault="00273647" w:rsidP="009947E7">
            <w:pPr>
              <w:pStyle w:val="CommentText"/>
              <w:ind w:left="374"/>
              <w:rPr>
                <w:rFonts w:cs="Arial"/>
                <w:sz w:val="22"/>
                <w:szCs w:val="22"/>
              </w:rPr>
            </w:pPr>
            <w:r w:rsidRPr="00DA4EFC">
              <w:rPr>
                <w:rFonts w:cs="Arial"/>
                <w:sz w:val="22"/>
                <w:szCs w:val="22"/>
              </w:rPr>
              <w:t>T</w:t>
            </w:r>
            <w:r w:rsidR="00D528FC" w:rsidRPr="00DA4EFC">
              <w:rPr>
                <w:rFonts w:cs="Arial"/>
                <w:sz w:val="22"/>
                <w:szCs w:val="22"/>
              </w:rPr>
              <w:t xml:space="preserve">akes the Model name of the device </w:t>
            </w:r>
            <w:r w:rsidRPr="00DA4EFC">
              <w:rPr>
                <w:rFonts w:cs="Arial"/>
                <w:sz w:val="22"/>
                <w:szCs w:val="22"/>
              </w:rPr>
              <w:t>as input</w:t>
            </w:r>
            <w:r w:rsidR="00C8587A" w:rsidRPr="00DA4EFC">
              <w:rPr>
                <w:rFonts w:cs="Arial"/>
                <w:sz w:val="22"/>
                <w:szCs w:val="22"/>
              </w:rPr>
              <w:t xml:space="preserve">. </w:t>
            </w:r>
            <w:r w:rsidR="009947E7" w:rsidRPr="00DA4EFC">
              <w:rPr>
                <w:rFonts w:cs="Arial"/>
                <w:sz w:val="22"/>
                <w:szCs w:val="22"/>
              </w:rPr>
              <w:t>Enter model</w:t>
            </w:r>
            <w:r w:rsidR="002C2311">
              <w:rPr>
                <w:rFonts w:cs="Arial"/>
                <w:sz w:val="22"/>
                <w:szCs w:val="22"/>
              </w:rPr>
              <w:t xml:space="preserve"> name of the lost/stolen device</w:t>
            </w:r>
          </w:p>
          <w:p w14:paraId="6BAD6253" w14:textId="77777777" w:rsidR="00273647" w:rsidRPr="00DA4EFC" w:rsidRDefault="00273647" w:rsidP="00215713">
            <w:pPr>
              <w:pStyle w:val="CommentText"/>
              <w:ind w:left="374"/>
              <w:rPr>
                <w:rFonts w:cs="Arial"/>
                <w:sz w:val="22"/>
                <w:szCs w:val="22"/>
              </w:rPr>
            </w:pPr>
          </w:p>
          <w:p w14:paraId="0E3592D8" w14:textId="77777777" w:rsidR="00D528FC" w:rsidRPr="00DA4EFC" w:rsidRDefault="00D528FC" w:rsidP="00CB5ACE">
            <w:pPr>
              <w:pStyle w:val="ListParagraph"/>
              <w:numPr>
                <w:ilvl w:val="0"/>
                <w:numId w:val="12"/>
              </w:numPr>
              <w:tabs>
                <w:tab w:val="left" w:pos="1350"/>
              </w:tabs>
              <w:ind w:left="374" w:hanging="180"/>
              <w:rPr>
                <w:rFonts w:cs="Arial"/>
                <w:b/>
                <w:sz w:val="22"/>
              </w:rPr>
            </w:pPr>
            <w:r w:rsidRPr="00DA4EFC">
              <w:rPr>
                <w:rFonts w:cs="Arial"/>
                <w:b/>
                <w:sz w:val="22"/>
              </w:rPr>
              <w:t xml:space="preserve">Physical description </w:t>
            </w:r>
          </w:p>
          <w:p w14:paraId="384F12BB" w14:textId="388AD859" w:rsidR="00D528FC" w:rsidRPr="00DA4EFC" w:rsidRDefault="00D528FC">
            <w:pPr>
              <w:pStyle w:val="CommentText"/>
              <w:ind w:left="374"/>
              <w:rPr>
                <w:rFonts w:cs="Arial"/>
                <w:sz w:val="22"/>
                <w:szCs w:val="22"/>
              </w:rPr>
            </w:pPr>
            <w:r w:rsidRPr="00DA4EFC">
              <w:rPr>
                <w:rFonts w:cs="Arial"/>
                <w:sz w:val="22"/>
                <w:szCs w:val="22"/>
              </w:rPr>
              <w:t xml:space="preserve">The other </w:t>
            </w:r>
            <w:r w:rsidR="00273647" w:rsidRPr="00DA4EFC">
              <w:rPr>
                <w:rFonts w:cs="Arial"/>
                <w:sz w:val="22"/>
                <w:szCs w:val="22"/>
              </w:rPr>
              <w:t xml:space="preserve">relevant </w:t>
            </w:r>
            <w:r w:rsidRPr="00DA4EFC">
              <w:rPr>
                <w:rFonts w:cs="Arial"/>
                <w:sz w:val="22"/>
                <w:szCs w:val="22"/>
              </w:rPr>
              <w:t xml:space="preserve">details related </w:t>
            </w:r>
            <w:r w:rsidR="00436A4A" w:rsidRPr="00DA4EFC">
              <w:rPr>
                <w:rFonts w:cs="Arial"/>
                <w:sz w:val="22"/>
                <w:szCs w:val="22"/>
              </w:rPr>
              <w:t>to</w:t>
            </w:r>
            <w:r w:rsidR="00273647" w:rsidRPr="00DA4EFC">
              <w:rPr>
                <w:rFonts w:cs="Arial"/>
                <w:sz w:val="22"/>
                <w:szCs w:val="22"/>
              </w:rPr>
              <w:t xml:space="preserve"> </w:t>
            </w:r>
            <w:r w:rsidRPr="00DA4EFC">
              <w:rPr>
                <w:rFonts w:cs="Arial"/>
                <w:sz w:val="22"/>
                <w:szCs w:val="22"/>
              </w:rPr>
              <w:t>the device (i.e. color etc.)</w:t>
            </w:r>
          </w:p>
          <w:p w14:paraId="75A1FBAA" w14:textId="77777777" w:rsidR="00273647" w:rsidRPr="00DA4EFC" w:rsidRDefault="00273647">
            <w:pPr>
              <w:pStyle w:val="CommentText"/>
              <w:ind w:left="374"/>
              <w:rPr>
                <w:rFonts w:cs="Arial"/>
                <w:sz w:val="22"/>
                <w:szCs w:val="22"/>
              </w:rPr>
            </w:pPr>
          </w:p>
          <w:p w14:paraId="4C8E547E" w14:textId="77777777" w:rsidR="00D528FC" w:rsidRPr="00DA4EFC" w:rsidRDefault="00D528FC" w:rsidP="00CB5ACE">
            <w:pPr>
              <w:pStyle w:val="ListParagraph"/>
              <w:numPr>
                <w:ilvl w:val="0"/>
                <w:numId w:val="12"/>
              </w:numPr>
              <w:tabs>
                <w:tab w:val="left" w:pos="374"/>
              </w:tabs>
              <w:ind w:left="464" w:hanging="270"/>
              <w:rPr>
                <w:rFonts w:cs="Arial"/>
                <w:b/>
                <w:sz w:val="22"/>
              </w:rPr>
            </w:pPr>
            <w:r w:rsidRPr="00DA4EFC">
              <w:rPr>
                <w:rFonts w:cs="Arial"/>
                <w:b/>
                <w:sz w:val="22"/>
              </w:rPr>
              <w:t>IMEI known (radio button)</w:t>
            </w:r>
          </w:p>
          <w:p w14:paraId="75A16B5D" w14:textId="3AC4DCBB" w:rsidR="00D528FC" w:rsidRPr="00DA4EFC" w:rsidRDefault="0068079E" w:rsidP="00913C8A">
            <w:pPr>
              <w:pStyle w:val="ListParagraph"/>
              <w:tabs>
                <w:tab w:val="left" w:pos="1260"/>
              </w:tabs>
              <w:ind w:left="374"/>
              <w:rPr>
                <w:rFonts w:cs="Arial"/>
                <w:sz w:val="22"/>
                <w:szCs w:val="22"/>
              </w:rPr>
            </w:pPr>
            <w:r w:rsidRPr="00DA4EFC">
              <w:rPr>
                <w:rFonts w:cs="Arial"/>
                <w:sz w:val="22"/>
                <w:szCs w:val="22"/>
              </w:rPr>
              <w:t xml:space="preserve">A control element allows to choose only one of a predefined set of mutually exclusive options </w:t>
            </w:r>
          </w:p>
          <w:p w14:paraId="3B1735C3" w14:textId="77777777" w:rsidR="00273647" w:rsidRPr="00DA4EFC" w:rsidRDefault="00273647" w:rsidP="00913C8A">
            <w:pPr>
              <w:pStyle w:val="ListParagraph"/>
              <w:tabs>
                <w:tab w:val="left" w:pos="1260"/>
              </w:tabs>
              <w:ind w:left="374"/>
              <w:rPr>
                <w:rFonts w:cs="Arial"/>
                <w:sz w:val="22"/>
                <w:szCs w:val="22"/>
              </w:rPr>
            </w:pPr>
          </w:p>
          <w:p w14:paraId="0F5CFE96" w14:textId="6B71B32D" w:rsidR="00D528FC" w:rsidRPr="00DA4EFC" w:rsidRDefault="00D528FC" w:rsidP="00CB5ACE">
            <w:pPr>
              <w:pStyle w:val="ListParagraph"/>
              <w:numPr>
                <w:ilvl w:val="0"/>
                <w:numId w:val="12"/>
              </w:numPr>
              <w:tabs>
                <w:tab w:val="left" w:pos="824"/>
              </w:tabs>
              <w:ind w:left="374" w:hanging="180"/>
              <w:rPr>
                <w:rFonts w:cs="Arial"/>
                <w:b/>
                <w:sz w:val="22"/>
              </w:rPr>
            </w:pPr>
            <w:r w:rsidRPr="00DA4EFC">
              <w:rPr>
                <w:rFonts w:cs="Arial"/>
                <w:b/>
                <w:sz w:val="22"/>
              </w:rPr>
              <w:t>Affected MSISDN</w:t>
            </w:r>
          </w:p>
          <w:p w14:paraId="04764D3D" w14:textId="32DBF14D" w:rsidR="00273647" w:rsidRPr="00DA4EFC" w:rsidRDefault="0068079E" w:rsidP="009947E7">
            <w:pPr>
              <w:pStyle w:val="ListParagraph"/>
              <w:tabs>
                <w:tab w:val="left" w:pos="734"/>
                <w:tab w:val="left" w:pos="1260"/>
              </w:tabs>
              <w:ind w:left="374"/>
              <w:rPr>
                <w:rFonts w:cs="Arial"/>
                <w:sz w:val="22"/>
                <w:szCs w:val="22"/>
              </w:rPr>
            </w:pPr>
            <w:r w:rsidRPr="00DA4EFC">
              <w:rPr>
                <w:rFonts w:cs="Arial"/>
                <w:sz w:val="22"/>
                <w:szCs w:val="22"/>
              </w:rPr>
              <w:t>Takes the affected MSISDN as input</w:t>
            </w:r>
            <w:r w:rsidR="009947E7" w:rsidRPr="00DA4EFC">
              <w:rPr>
                <w:rFonts w:cs="Arial"/>
                <w:sz w:val="22"/>
                <w:szCs w:val="22"/>
              </w:rPr>
              <w:t>. Enter the associat</w:t>
            </w:r>
            <w:r w:rsidR="002C2311">
              <w:rPr>
                <w:rFonts w:cs="Arial"/>
                <w:sz w:val="22"/>
                <w:szCs w:val="22"/>
              </w:rPr>
              <w:t>ed MSISDN of lost/stolen device</w:t>
            </w:r>
          </w:p>
          <w:p w14:paraId="6A7E33C3" w14:textId="20BA252D" w:rsidR="00D528FC" w:rsidRPr="00DA4EFC" w:rsidRDefault="00D528FC" w:rsidP="00913C8A">
            <w:pPr>
              <w:pStyle w:val="ListParagraph"/>
              <w:tabs>
                <w:tab w:val="left" w:pos="734"/>
                <w:tab w:val="left" w:pos="1260"/>
              </w:tabs>
              <w:ind w:left="374"/>
              <w:rPr>
                <w:rFonts w:cs="Arial"/>
                <w:sz w:val="22"/>
                <w:szCs w:val="22"/>
              </w:rPr>
            </w:pPr>
          </w:p>
          <w:p w14:paraId="546FEFF3" w14:textId="01869530" w:rsidR="00D528FC" w:rsidRPr="00DA4EFC" w:rsidRDefault="00D528FC" w:rsidP="002C2311">
            <w:pPr>
              <w:pStyle w:val="ListParagraph"/>
              <w:numPr>
                <w:ilvl w:val="0"/>
                <w:numId w:val="12"/>
              </w:numPr>
              <w:tabs>
                <w:tab w:val="left" w:pos="824"/>
              </w:tabs>
              <w:ind w:left="374" w:hanging="180"/>
              <w:rPr>
                <w:rFonts w:cs="Arial"/>
                <w:b/>
                <w:sz w:val="22"/>
              </w:rPr>
            </w:pPr>
            <w:r w:rsidRPr="00DA4EFC">
              <w:rPr>
                <w:rFonts w:cs="Arial"/>
                <w:b/>
                <w:sz w:val="22"/>
              </w:rPr>
              <w:t>Affected IMEI</w:t>
            </w:r>
          </w:p>
          <w:p w14:paraId="47132CD6" w14:textId="5ACFF4DE" w:rsidR="00D528FC" w:rsidRPr="00DA4EFC" w:rsidRDefault="0068079E" w:rsidP="002C2311">
            <w:pPr>
              <w:pStyle w:val="ListParagraph"/>
              <w:tabs>
                <w:tab w:val="left" w:pos="734"/>
                <w:tab w:val="left" w:pos="1260"/>
              </w:tabs>
              <w:ind w:left="374"/>
              <w:rPr>
                <w:rFonts w:cs="Arial"/>
                <w:sz w:val="22"/>
                <w:szCs w:val="22"/>
              </w:rPr>
            </w:pPr>
            <w:r w:rsidRPr="00DA4EFC">
              <w:rPr>
                <w:rFonts w:cs="Arial"/>
                <w:sz w:val="22"/>
                <w:szCs w:val="22"/>
              </w:rPr>
              <w:t>Takes the affected IMEI as input</w:t>
            </w:r>
            <w:r w:rsidR="00BA4662" w:rsidRPr="00DA4EFC">
              <w:rPr>
                <w:rFonts w:cs="Arial"/>
                <w:sz w:val="22"/>
                <w:szCs w:val="22"/>
              </w:rPr>
              <w:t xml:space="preserve">. </w:t>
            </w:r>
            <w:r w:rsidR="009947E7" w:rsidRPr="00DA4EFC">
              <w:rPr>
                <w:rFonts w:cs="Arial"/>
                <w:sz w:val="22"/>
                <w:szCs w:val="22"/>
              </w:rPr>
              <w:t xml:space="preserve">Enter </w:t>
            </w:r>
            <w:r w:rsidR="00DF010E">
              <w:rPr>
                <w:rFonts w:cs="Arial"/>
                <w:sz w:val="22"/>
                <w:szCs w:val="22"/>
              </w:rPr>
              <w:t>IMEI</w:t>
            </w:r>
            <w:r w:rsidR="002C2311">
              <w:rPr>
                <w:rFonts w:cs="Arial"/>
                <w:sz w:val="22"/>
                <w:szCs w:val="22"/>
              </w:rPr>
              <w:t xml:space="preserve"> of lost/stolen device</w:t>
            </w:r>
          </w:p>
          <w:p w14:paraId="635FD20E" w14:textId="682DFB6B" w:rsidR="00BA4662" w:rsidRPr="00DA4EFC" w:rsidRDefault="00BA4662" w:rsidP="0068079E">
            <w:pPr>
              <w:pStyle w:val="ListParagraph"/>
              <w:tabs>
                <w:tab w:val="left" w:pos="1260"/>
              </w:tabs>
              <w:ind w:left="342"/>
              <w:rPr>
                <w:rFonts w:cs="Arial"/>
                <w:sz w:val="22"/>
                <w:szCs w:val="22"/>
              </w:rPr>
            </w:pPr>
          </w:p>
        </w:tc>
      </w:tr>
      <w:tr w:rsidR="002879F1" w:rsidRPr="00DA4EFC" w14:paraId="326114F4" w14:textId="77777777" w:rsidTr="00C06AD8">
        <w:trPr>
          <w:trHeight w:val="593"/>
          <w:jc w:val="center"/>
        </w:trPr>
        <w:tc>
          <w:tcPr>
            <w:tcW w:w="2605" w:type="dxa"/>
          </w:tcPr>
          <w:p w14:paraId="2B90CC72" w14:textId="644D22A0" w:rsidR="00C67389" w:rsidRPr="00DA4EFC" w:rsidRDefault="0054100C" w:rsidP="00C67389">
            <w:pPr>
              <w:pStyle w:val="TB-TableBody"/>
              <w:rPr>
                <w:sz w:val="22"/>
                <w:szCs w:val="22"/>
              </w:rPr>
            </w:pPr>
            <w:r w:rsidRPr="00DA4EFC">
              <w:rPr>
                <w:sz w:val="22"/>
                <w:szCs w:val="22"/>
              </w:rPr>
              <w:t>Search Case</w:t>
            </w:r>
          </w:p>
        </w:tc>
        <w:tc>
          <w:tcPr>
            <w:tcW w:w="6899" w:type="dxa"/>
          </w:tcPr>
          <w:p w14:paraId="518FD5F3" w14:textId="423D35E8" w:rsidR="00C67389" w:rsidRPr="00DA4EFC" w:rsidRDefault="00BA4662" w:rsidP="00913C8A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ind w:left="374" w:hanging="180"/>
              <w:rPr>
                <w:rFonts w:ascii="Arial" w:hAnsi="Arial" w:cs="Arial"/>
                <w:sz w:val="22"/>
                <w:szCs w:val="22"/>
              </w:rPr>
            </w:pPr>
            <w:r w:rsidRPr="00DA4EFC">
              <w:rPr>
                <w:rFonts w:ascii="Arial" w:hAnsi="Arial" w:cs="Arial"/>
                <w:sz w:val="22"/>
                <w:szCs w:val="22"/>
              </w:rPr>
              <w:t>Allows user to s</w:t>
            </w:r>
            <w:r w:rsidR="0068079E" w:rsidRPr="00DA4EFC">
              <w:rPr>
                <w:rFonts w:ascii="Arial" w:hAnsi="Arial" w:cs="Arial"/>
                <w:sz w:val="22"/>
                <w:szCs w:val="22"/>
              </w:rPr>
              <w:t>earch</w:t>
            </w:r>
            <w:r w:rsidR="0054100C" w:rsidRPr="00DA4EFC">
              <w:rPr>
                <w:rFonts w:ascii="Arial" w:hAnsi="Arial" w:cs="Arial"/>
                <w:sz w:val="22"/>
                <w:szCs w:val="22"/>
              </w:rPr>
              <w:t xml:space="preserve"> a particular case </w:t>
            </w:r>
            <w:r w:rsidR="0068079E" w:rsidRPr="00DA4EFC">
              <w:rPr>
                <w:rFonts w:ascii="Arial" w:hAnsi="Arial" w:cs="Arial"/>
                <w:sz w:val="22"/>
                <w:szCs w:val="22"/>
              </w:rPr>
              <w:t xml:space="preserve">by applying different filters i.e. </w:t>
            </w:r>
            <w:r w:rsidR="00354BC6" w:rsidRPr="00DA4EFC">
              <w:rPr>
                <w:rFonts w:ascii="Arial" w:hAnsi="Arial" w:cs="Arial"/>
                <w:sz w:val="22"/>
                <w:szCs w:val="22"/>
              </w:rPr>
              <w:t>case i</w:t>
            </w:r>
            <w:r w:rsidR="0068079E" w:rsidRPr="00DA4EFC">
              <w:rPr>
                <w:rFonts w:ascii="Arial" w:hAnsi="Arial" w:cs="Arial"/>
                <w:sz w:val="22"/>
                <w:szCs w:val="22"/>
              </w:rPr>
              <w:t>dentifier</w:t>
            </w:r>
            <w:r w:rsidR="00354BC6" w:rsidRPr="00DA4EFC">
              <w:rPr>
                <w:rFonts w:ascii="Arial" w:hAnsi="Arial" w:cs="Arial"/>
                <w:sz w:val="22"/>
                <w:szCs w:val="22"/>
              </w:rPr>
              <w:t>, last u</w:t>
            </w:r>
            <w:r w:rsidR="0068079E" w:rsidRPr="00DA4EFC">
              <w:rPr>
                <w:rFonts w:ascii="Arial" w:hAnsi="Arial" w:cs="Arial"/>
                <w:sz w:val="22"/>
                <w:szCs w:val="22"/>
              </w:rPr>
              <w:t>pdated,</w:t>
            </w:r>
            <w:r w:rsidR="00354BC6" w:rsidRPr="00DA4EFC">
              <w:rPr>
                <w:rFonts w:ascii="Arial" w:hAnsi="Arial" w:cs="Arial"/>
                <w:sz w:val="22"/>
                <w:szCs w:val="22"/>
              </w:rPr>
              <w:t xml:space="preserve"> case s</w:t>
            </w:r>
            <w:r w:rsidR="0068079E" w:rsidRPr="00DA4EFC">
              <w:rPr>
                <w:rFonts w:ascii="Arial" w:hAnsi="Arial" w:cs="Arial"/>
                <w:sz w:val="22"/>
                <w:szCs w:val="22"/>
              </w:rPr>
              <w:t>tatus</w:t>
            </w:r>
            <w:r w:rsidR="00354BC6" w:rsidRPr="00DA4EFC">
              <w:rPr>
                <w:rFonts w:ascii="Arial" w:hAnsi="Arial" w:cs="Arial"/>
                <w:sz w:val="22"/>
                <w:szCs w:val="22"/>
              </w:rPr>
              <w:t>, a</w:t>
            </w:r>
            <w:r w:rsidR="0068079E" w:rsidRPr="00DA4EFC">
              <w:rPr>
                <w:rFonts w:ascii="Arial" w:hAnsi="Arial" w:cs="Arial"/>
                <w:sz w:val="22"/>
                <w:szCs w:val="22"/>
              </w:rPr>
              <w:t xml:space="preserve">ffected IMEIs/MSISDNs, </w:t>
            </w:r>
            <w:r w:rsidR="00354BC6" w:rsidRPr="00DA4EFC">
              <w:rPr>
                <w:rFonts w:ascii="Arial" w:hAnsi="Arial" w:cs="Arial"/>
                <w:sz w:val="22"/>
                <w:szCs w:val="22"/>
              </w:rPr>
              <w:t>date of i</w:t>
            </w:r>
            <w:r w:rsidR="0068079E" w:rsidRPr="00DA4EFC">
              <w:rPr>
                <w:rFonts w:ascii="Arial" w:hAnsi="Arial" w:cs="Arial"/>
                <w:sz w:val="22"/>
                <w:szCs w:val="22"/>
              </w:rPr>
              <w:t>ncident</w:t>
            </w:r>
            <w:r w:rsidR="00354BC6" w:rsidRPr="00DA4EFC">
              <w:rPr>
                <w:rFonts w:ascii="Arial" w:hAnsi="Arial" w:cs="Arial"/>
                <w:sz w:val="22"/>
                <w:szCs w:val="22"/>
              </w:rPr>
              <w:t>, b</w:t>
            </w:r>
            <w:r w:rsidR="0068079E" w:rsidRPr="00DA4EFC">
              <w:rPr>
                <w:rFonts w:ascii="Arial" w:hAnsi="Arial" w:cs="Arial"/>
                <w:sz w:val="22"/>
                <w:szCs w:val="22"/>
              </w:rPr>
              <w:t xml:space="preserve">rand, </w:t>
            </w:r>
            <w:r w:rsidR="00354BC6" w:rsidRPr="00DA4EFC">
              <w:rPr>
                <w:rFonts w:ascii="Arial" w:hAnsi="Arial" w:cs="Arial"/>
                <w:sz w:val="22"/>
                <w:szCs w:val="22"/>
              </w:rPr>
              <w:t>m</w:t>
            </w:r>
            <w:r w:rsidR="0068079E" w:rsidRPr="00DA4EFC">
              <w:rPr>
                <w:rFonts w:ascii="Arial" w:hAnsi="Arial" w:cs="Arial"/>
                <w:sz w:val="22"/>
                <w:szCs w:val="22"/>
              </w:rPr>
              <w:t>odel Name</w:t>
            </w:r>
          </w:p>
          <w:p w14:paraId="6CFFF4D9" w14:textId="4B595E5F" w:rsidR="00BA4662" w:rsidRPr="00DA4EFC" w:rsidRDefault="00BA4662" w:rsidP="009947E7">
            <w:pPr>
              <w:pStyle w:val="NormalWeb"/>
              <w:spacing w:before="0" w:beforeAutospacing="0" w:after="0" w:afterAutospacing="0"/>
              <w:ind w:left="374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354BC6" w:rsidRPr="00DA4EFC" w14:paraId="749002F1" w14:textId="77777777" w:rsidTr="00C06AD8">
        <w:trPr>
          <w:trHeight w:val="593"/>
          <w:jc w:val="center"/>
        </w:trPr>
        <w:tc>
          <w:tcPr>
            <w:tcW w:w="2605" w:type="dxa"/>
          </w:tcPr>
          <w:p w14:paraId="649D1715" w14:textId="17C73C4C" w:rsidR="00354BC6" w:rsidRPr="00DA4EFC" w:rsidRDefault="00354BC6" w:rsidP="00C67389">
            <w:pPr>
              <w:pStyle w:val="TB-TableBody"/>
              <w:rPr>
                <w:sz w:val="22"/>
                <w:szCs w:val="22"/>
              </w:rPr>
            </w:pPr>
            <w:r w:rsidRPr="00DA4EFC">
              <w:rPr>
                <w:sz w:val="22"/>
                <w:szCs w:val="22"/>
              </w:rPr>
              <w:t>All Cases</w:t>
            </w:r>
          </w:p>
        </w:tc>
        <w:tc>
          <w:tcPr>
            <w:tcW w:w="6899" w:type="dxa"/>
          </w:tcPr>
          <w:p w14:paraId="160FA8B7" w14:textId="77777777" w:rsidR="00354BC6" w:rsidRPr="00DA4EFC" w:rsidRDefault="00354BC6" w:rsidP="00354BC6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ind w:left="374" w:hanging="180"/>
              <w:rPr>
                <w:rFonts w:ascii="Arial" w:hAnsi="Arial" w:cs="Arial"/>
                <w:sz w:val="22"/>
                <w:szCs w:val="22"/>
              </w:rPr>
            </w:pPr>
            <w:r w:rsidRPr="00DA4EFC">
              <w:rPr>
                <w:rFonts w:ascii="Arial" w:hAnsi="Arial" w:cs="Arial"/>
                <w:sz w:val="22"/>
                <w:szCs w:val="22"/>
              </w:rPr>
              <w:t>Display the details of all reported cases i.e. pending cases, blocked cases, recovered cases</w:t>
            </w:r>
          </w:p>
          <w:p w14:paraId="798B6AE0" w14:textId="3B6D3C00" w:rsidR="00BA4662" w:rsidRPr="00DA4EFC" w:rsidRDefault="00BA4662" w:rsidP="009947E7">
            <w:pPr>
              <w:pStyle w:val="NormalWeb"/>
              <w:spacing w:before="0" w:beforeAutospacing="0" w:after="0" w:afterAutospacing="0"/>
              <w:ind w:left="374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2879F1" w:rsidRPr="00DA4EFC" w14:paraId="3C2DDC7B" w14:textId="77777777" w:rsidTr="00C06AD8">
        <w:trPr>
          <w:trHeight w:val="557"/>
          <w:jc w:val="center"/>
        </w:trPr>
        <w:tc>
          <w:tcPr>
            <w:tcW w:w="2605" w:type="dxa"/>
          </w:tcPr>
          <w:p w14:paraId="5957FF70" w14:textId="75A66A1F" w:rsidR="00BA2AB7" w:rsidRPr="00DA4EFC" w:rsidRDefault="00BA2AB7" w:rsidP="00BA2AB7">
            <w:pPr>
              <w:pStyle w:val="TB-TableBody"/>
              <w:rPr>
                <w:sz w:val="22"/>
                <w:szCs w:val="22"/>
              </w:rPr>
            </w:pPr>
            <w:r w:rsidRPr="00DA4EFC">
              <w:rPr>
                <w:sz w:val="22"/>
                <w:szCs w:val="22"/>
              </w:rPr>
              <w:t>Pending Case</w:t>
            </w:r>
          </w:p>
        </w:tc>
        <w:tc>
          <w:tcPr>
            <w:tcW w:w="6899" w:type="dxa"/>
          </w:tcPr>
          <w:p w14:paraId="2F746FC6" w14:textId="3A9E64C0" w:rsidR="00BA4662" w:rsidRPr="00DA4EFC" w:rsidRDefault="00354BC6" w:rsidP="009947E7">
            <w:pPr>
              <w:pStyle w:val="ListParagraph"/>
              <w:numPr>
                <w:ilvl w:val="0"/>
                <w:numId w:val="12"/>
              </w:numPr>
              <w:ind w:left="342" w:hanging="148"/>
              <w:rPr>
                <w:rFonts w:cs="Arial"/>
                <w:sz w:val="22"/>
              </w:rPr>
            </w:pPr>
            <w:r w:rsidRPr="00DA4EFC">
              <w:rPr>
                <w:rFonts w:cs="Arial"/>
                <w:sz w:val="22"/>
              </w:rPr>
              <w:t>Display pending cases along with all possible actions</w:t>
            </w:r>
            <w:r w:rsidR="00E6731C" w:rsidRPr="00DA4EFC">
              <w:rPr>
                <w:rFonts w:cs="Arial"/>
                <w:sz w:val="22"/>
              </w:rPr>
              <w:t xml:space="preserve"> which</w:t>
            </w:r>
            <w:r w:rsidRPr="00DA4EFC">
              <w:rPr>
                <w:rFonts w:cs="Arial"/>
                <w:sz w:val="22"/>
              </w:rPr>
              <w:t xml:space="preserve"> </w:t>
            </w:r>
            <w:r w:rsidR="00BA4662" w:rsidRPr="00DA4EFC">
              <w:rPr>
                <w:rFonts w:cs="Arial"/>
                <w:sz w:val="22"/>
              </w:rPr>
              <w:t>could</w:t>
            </w:r>
            <w:r w:rsidRPr="00DA4EFC">
              <w:rPr>
                <w:rFonts w:cs="Arial"/>
                <w:sz w:val="22"/>
              </w:rPr>
              <w:t xml:space="preserve"> be taken </w:t>
            </w:r>
            <w:r w:rsidR="00BA4662" w:rsidRPr="00DA4EFC">
              <w:rPr>
                <w:rFonts w:cs="Arial"/>
                <w:sz w:val="22"/>
              </w:rPr>
              <w:t xml:space="preserve">on pending cases </w:t>
            </w:r>
            <w:r w:rsidRPr="00DA4EFC">
              <w:rPr>
                <w:rFonts w:cs="Arial"/>
                <w:sz w:val="22"/>
              </w:rPr>
              <w:t xml:space="preserve">i.e. update, recover, </w:t>
            </w:r>
            <w:r w:rsidR="00BA4662" w:rsidRPr="00DA4EFC">
              <w:rPr>
                <w:rFonts w:cs="Arial"/>
                <w:sz w:val="22"/>
              </w:rPr>
              <w:t>and block</w:t>
            </w:r>
            <w:r w:rsidRPr="00DA4EFC">
              <w:rPr>
                <w:rFonts w:cs="Arial"/>
                <w:sz w:val="22"/>
              </w:rPr>
              <w:t>.</w:t>
            </w:r>
          </w:p>
          <w:p w14:paraId="1FEF58C9" w14:textId="70D804B0" w:rsidR="00BA2AB7" w:rsidRPr="00DA4EFC" w:rsidRDefault="00BA2AB7" w:rsidP="009947E7">
            <w:pPr>
              <w:pStyle w:val="ListParagraph"/>
              <w:ind w:left="342"/>
              <w:rPr>
                <w:rFonts w:cs="Arial"/>
                <w:sz w:val="22"/>
              </w:rPr>
            </w:pPr>
          </w:p>
        </w:tc>
      </w:tr>
      <w:tr w:rsidR="002879F1" w:rsidRPr="00DA4EFC" w14:paraId="381FA838" w14:textId="77777777" w:rsidTr="00C06AD8">
        <w:trPr>
          <w:trHeight w:val="350"/>
          <w:jc w:val="center"/>
        </w:trPr>
        <w:tc>
          <w:tcPr>
            <w:tcW w:w="2605" w:type="dxa"/>
          </w:tcPr>
          <w:p w14:paraId="26C0B8AE" w14:textId="31854E0D" w:rsidR="00BA2AB7" w:rsidRPr="00DA4EFC" w:rsidRDefault="00BA2AB7" w:rsidP="00BA2AB7">
            <w:pPr>
              <w:pStyle w:val="TB-TableBody"/>
              <w:rPr>
                <w:sz w:val="22"/>
                <w:szCs w:val="22"/>
              </w:rPr>
            </w:pPr>
            <w:r w:rsidRPr="00DA4EFC">
              <w:rPr>
                <w:sz w:val="22"/>
                <w:szCs w:val="22"/>
              </w:rPr>
              <w:t>Blocked Cases</w:t>
            </w:r>
          </w:p>
        </w:tc>
        <w:tc>
          <w:tcPr>
            <w:tcW w:w="6899" w:type="dxa"/>
          </w:tcPr>
          <w:p w14:paraId="5D05CE36" w14:textId="655FA4E7" w:rsidR="00BA4662" w:rsidRPr="00DA4EFC" w:rsidRDefault="00354BC6">
            <w:pPr>
              <w:pStyle w:val="ListParagraph"/>
              <w:numPr>
                <w:ilvl w:val="0"/>
                <w:numId w:val="12"/>
              </w:numPr>
              <w:ind w:left="342" w:hanging="148"/>
              <w:rPr>
                <w:rFonts w:cs="Arial"/>
                <w:sz w:val="22"/>
              </w:rPr>
            </w:pPr>
            <w:r w:rsidRPr="00DA4EFC">
              <w:rPr>
                <w:rFonts w:cs="Arial"/>
                <w:sz w:val="22"/>
              </w:rPr>
              <w:t>Display blocked cases along with possible actions</w:t>
            </w:r>
            <w:r w:rsidR="00E6731C" w:rsidRPr="00DA4EFC">
              <w:rPr>
                <w:rFonts w:cs="Arial"/>
                <w:sz w:val="22"/>
              </w:rPr>
              <w:t xml:space="preserve"> which</w:t>
            </w:r>
            <w:r w:rsidRPr="00DA4EFC">
              <w:rPr>
                <w:rFonts w:cs="Arial"/>
                <w:sz w:val="22"/>
              </w:rPr>
              <w:t xml:space="preserve"> </w:t>
            </w:r>
            <w:r w:rsidR="00BA4662" w:rsidRPr="00DA4EFC">
              <w:rPr>
                <w:rFonts w:cs="Arial"/>
                <w:sz w:val="22"/>
              </w:rPr>
              <w:t>could</w:t>
            </w:r>
            <w:r w:rsidRPr="00DA4EFC">
              <w:rPr>
                <w:rFonts w:cs="Arial"/>
                <w:sz w:val="22"/>
              </w:rPr>
              <w:t xml:space="preserve"> be taken </w:t>
            </w:r>
            <w:r w:rsidR="00BA4662" w:rsidRPr="00DA4EFC">
              <w:rPr>
                <w:rFonts w:cs="Arial"/>
                <w:sz w:val="22"/>
              </w:rPr>
              <w:t xml:space="preserve">on pending cases </w:t>
            </w:r>
            <w:r w:rsidRPr="00DA4EFC">
              <w:rPr>
                <w:rFonts w:cs="Arial"/>
                <w:sz w:val="22"/>
              </w:rPr>
              <w:t>i.e. recover</w:t>
            </w:r>
          </w:p>
          <w:p w14:paraId="4A79A79A" w14:textId="63AECBBA" w:rsidR="00BA2AB7" w:rsidRPr="00DA4EFC" w:rsidRDefault="00BA2AB7" w:rsidP="009947E7">
            <w:pPr>
              <w:pStyle w:val="ListParagraph"/>
              <w:ind w:left="342"/>
              <w:rPr>
                <w:rFonts w:cs="Arial"/>
                <w:sz w:val="22"/>
              </w:rPr>
            </w:pPr>
          </w:p>
        </w:tc>
      </w:tr>
      <w:tr w:rsidR="002879F1" w:rsidRPr="00DA4EFC" w14:paraId="4E326D81" w14:textId="77777777" w:rsidTr="00C06AD8">
        <w:trPr>
          <w:trHeight w:val="467"/>
          <w:jc w:val="center"/>
        </w:trPr>
        <w:tc>
          <w:tcPr>
            <w:tcW w:w="2605" w:type="dxa"/>
          </w:tcPr>
          <w:p w14:paraId="1E22BFD0" w14:textId="2C76FEF3" w:rsidR="00BA2AB7" w:rsidRPr="00DA4EFC" w:rsidRDefault="00BA2AB7" w:rsidP="009947E7">
            <w:pPr>
              <w:rPr>
                <w:rFonts w:cs="Arial"/>
                <w:sz w:val="22"/>
              </w:rPr>
            </w:pPr>
            <w:r w:rsidRPr="00DA4EFC">
              <w:rPr>
                <w:rFonts w:eastAsiaTheme="minorHAnsi" w:cs="Arial"/>
                <w:sz w:val="22"/>
                <w:szCs w:val="22"/>
              </w:rPr>
              <w:t>Recovered Case</w:t>
            </w:r>
          </w:p>
        </w:tc>
        <w:tc>
          <w:tcPr>
            <w:tcW w:w="6899" w:type="dxa"/>
          </w:tcPr>
          <w:p w14:paraId="362540C4" w14:textId="211491F4" w:rsidR="00BA2AB7" w:rsidRPr="00DA4EFC" w:rsidRDefault="00354BC6" w:rsidP="009947E7">
            <w:pPr>
              <w:pStyle w:val="ListParagraph"/>
              <w:numPr>
                <w:ilvl w:val="0"/>
                <w:numId w:val="12"/>
              </w:numPr>
              <w:ind w:left="342" w:hanging="148"/>
              <w:rPr>
                <w:rFonts w:cs="Arial"/>
                <w:sz w:val="22"/>
              </w:rPr>
            </w:pPr>
            <w:r w:rsidRPr="00DA4EFC">
              <w:rPr>
                <w:rFonts w:cs="Arial"/>
                <w:sz w:val="22"/>
              </w:rPr>
              <w:t xml:space="preserve">Display all recovered cases </w:t>
            </w:r>
          </w:p>
        </w:tc>
      </w:tr>
    </w:tbl>
    <w:p w14:paraId="5BA304A1" w14:textId="77777777" w:rsidR="00A8390D" w:rsidRPr="00DA4EFC" w:rsidRDefault="00A8390D" w:rsidP="00A53767">
      <w:pPr>
        <w:pStyle w:val="Caption"/>
        <w:jc w:val="center"/>
        <w:rPr>
          <w:rFonts w:ascii="Arial" w:hAnsi="Arial" w:cs="Arial"/>
        </w:rPr>
      </w:pPr>
    </w:p>
    <w:p w14:paraId="2EAB3FC3" w14:textId="77777777" w:rsidR="00084F4E" w:rsidRDefault="00084F4E" w:rsidP="009947E7">
      <w:pPr>
        <w:rPr>
          <w:rFonts w:ascii="Arial" w:hAnsi="Arial" w:cs="Arial"/>
        </w:rPr>
      </w:pPr>
    </w:p>
    <w:p w14:paraId="2D8C2DAC" w14:textId="77777777" w:rsidR="00DA4EFC" w:rsidRDefault="00DA4EFC" w:rsidP="009947E7">
      <w:pPr>
        <w:rPr>
          <w:rFonts w:ascii="Arial" w:hAnsi="Arial" w:cs="Arial"/>
        </w:rPr>
      </w:pPr>
    </w:p>
    <w:p w14:paraId="75C0D967" w14:textId="77777777" w:rsidR="00DA4EFC" w:rsidRDefault="00DA4EFC" w:rsidP="009947E7">
      <w:pPr>
        <w:rPr>
          <w:rFonts w:ascii="Arial" w:hAnsi="Arial" w:cs="Arial"/>
        </w:rPr>
      </w:pPr>
    </w:p>
    <w:p w14:paraId="02612DEC" w14:textId="77777777" w:rsidR="00DA4EFC" w:rsidRDefault="00DA4EFC" w:rsidP="009947E7">
      <w:pPr>
        <w:rPr>
          <w:rFonts w:ascii="Arial" w:hAnsi="Arial" w:cs="Arial"/>
        </w:rPr>
      </w:pPr>
    </w:p>
    <w:p w14:paraId="652B609E" w14:textId="77777777" w:rsidR="00DA4EFC" w:rsidRDefault="00DA4EFC" w:rsidP="009947E7">
      <w:pPr>
        <w:rPr>
          <w:rFonts w:ascii="Arial" w:hAnsi="Arial" w:cs="Arial"/>
        </w:rPr>
      </w:pPr>
    </w:p>
    <w:p w14:paraId="7AB9F620" w14:textId="77777777" w:rsidR="00084F4E" w:rsidRPr="00DA4EFC" w:rsidRDefault="00084F4E" w:rsidP="009947E7">
      <w:pPr>
        <w:rPr>
          <w:rFonts w:ascii="Arial" w:hAnsi="Arial" w:cs="Arial"/>
        </w:rPr>
      </w:pPr>
    </w:p>
    <w:p w14:paraId="3C0BA94C" w14:textId="7B62AE3E" w:rsidR="00DF010E" w:rsidRPr="00DF010E" w:rsidRDefault="00DF010E" w:rsidP="00DF010E">
      <w:pPr>
        <w:pStyle w:val="Heading1"/>
        <w:numPr>
          <w:ilvl w:val="0"/>
          <w:numId w:val="18"/>
        </w:numPr>
        <w:pBdr>
          <w:bottom w:val="single" w:sz="18" w:space="5" w:color="3167A9"/>
        </w:pBdr>
        <w:spacing w:before="480" w:after="240" w:line="240" w:lineRule="auto"/>
        <w:ind w:left="-180" w:hanging="270"/>
        <w:rPr>
          <w:rFonts w:ascii="Arial" w:hAnsi="Arial" w:cs="Arial"/>
          <w:b/>
          <w:color w:val="auto"/>
          <w:sz w:val="48"/>
          <w:szCs w:val="48"/>
        </w:rPr>
      </w:pPr>
      <w:bookmarkStart w:id="28" w:name="_Toc526764017"/>
      <w:bookmarkStart w:id="29" w:name="_Toc526764018"/>
      <w:bookmarkStart w:id="30" w:name="_Toc526764019"/>
      <w:bookmarkStart w:id="31" w:name="_Toc526764020"/>
      <w:bookmarkStart w:id="32" w:name="_Toc526764021"/>
      <w:bookmarkStart w:id="33" w:name="_Toc526764022"/>
      <w:bookmarkStart w:id="34" w:name="_Log-In"/>
      <w:bookmarkStart w:id="35" w:name="_Toc527627078"/>
      <w:bookmarkStart w:id="36" w:name="_Toc521443465"/>
      <w:bookmarkEnd w:id="28"/>
      <w:bookmarkEnd w:id="29"/>
      <w:bookmarkEnd w:id="30"/>
      <w:bookmarkEnd w:id="31"/>
      <w:bookmarkEnd w:id="32"/>
      <w:bookmarkEnd w:id="33"/>
      <w:bookmarkEnd w:id="34"/>
      <w:r w:rsidRPr="00DF010E">
        <w:rPr>
          <w:rFonts w:ascii="Arial" w:eastAsia="SimSun" w:hAnsi="Arial" w:cs="Arial"/>
          <w:b/>
          <w:bCs/>
          <w:color w:val="auto"/>
          <w:sz w:val="48"/>
          <w:szCs w:val="48"/>
          <w:lang w:eastAsia="ja-JP"/>
        </w:rPr>
        <w:lastRenderedPageBreak/>
        <w:t>System Navigation</w:t>
      </w:r>
      <w:bookmarkEnd w:id="35"/>
    </w:p>
    <w:p w14:paraId="6E33300B" w14:textId="266A8F6B" w:rsidR="00ED4CBE" w:rsidRPr="00DA4EFC" w:rsidRDefault="00ED4CBE" w:rsidP="00CF0883">
      <w:pPr>
        <w:pStyle w:val="Heading2"/>
        <w:numPr>
          <w:ilvl w:val="1"/>
          <w:numId w:val="18"/>
        </w:numPr>
        <w:spacing w:line="276" w:lineRule="auto"/>
        <w:ind w:left="90" w:hanging="720"/>
        <w:rPr>
          <w:rFonts w:ascii="Arial" w:eastAsia="SimSun" w:hAnsi="Arial" w:cs="Arial"/>
          <w:b/>
          <w:bCs/>
          <w:color w:val="auto"/>
          <w:sz w:val="32"/>
          <w:szCs w:val="20"/>
          <w:lang w:eastAsia="ja-JP"/>
        </w:rPr>
      </w:pPr>
      <w:bookmarkStart w:id="37" w:name="_Toc527627079"/>
      <w:r w:rsidRPr="00DA4EFC">
        <w:rPr>
          <w:rFonts w:ascii="Arial" w:hAnsi="Arial" w:cs="Arial"/>
          <w:b/>
          <w:color w:val="auto"/>
          <w:sz w:val="32"/>
          <w:szCs w:val="32"/>
        </w:rPr>
        <w:t>Log-In</w:t>
      </w:r>
      <w:bookmarkEnd w:id="36"/>
      <w:r w:rsidR="003E4277" w:rsidRPr="00DA4EFC">
        <w:rPr>
          <w:rFonts w:ascii="Arial" w:hAnsi="Arial" w:cs="Arial"/>
          <w:b/>
          <w:color w:val="auto"/>
          <w:sz w:val="32"/>
          <w:szCs w:val="32"/>
        </w:rPr>
        <w:t xml:space="preserve"> Screen</w:t>
      </w:r>
      <w:bookmarkEnd w:id="37"/>
    </w:p>
    <w:p w14:paraId="17BC7009" w14:textId="77777777" w:rsidR="00C243E6" w:rsidRPr="00DA4EFC" w:rsidRDefault="00C243E6" w:rsidP="00C243E6">
      <w:pPr>
        <w:spacing w:after="0" w:line="240" w:lineRule="auto"/>
        <w:rPr>
          <w:rFonts w:ascii="Arial" w:hAnsi="Arial" w:cs="Arial"/>
          <w:b/>
          <w:sz w:val="22"/>
          <w:u w:val="single"/>
        </w:rPr>
      </w:pPr>
    </w:p>
    <w:p w14:paraId="526479A1" w14:textId="7625256A" w:rsidR="00D000F8" w:rsidRPr="00DA4EFC" w:rsidRDefault="00ED24B8" w:rsidP="009A2B19">
      <w:pPr>
        <w:pStyle w:val="NormalWeb"/>
        <w:numPr>
          <w:ilvl w:val="0"/>
          <w:numId w:val="4"/>
        </w:numPr>
        <w:spacing w:before="0" w:beforeAutospacing="0" w:after="0" w:afterAutospacing="0" w:line="276" w:lineRule="auto"/>
        <w:ind w:left="450"/>
        <w:rPr>
          <w:rStyle w:val="Strong"/>
          <w:rFonts w:ascii="Arial" w:eastAsiaTheme="majorEastAsia" w:hAnsi="Arial" w:cs="Arial"/>
          <w:b w:val="0"/>
          <w:sz w:val="22"/>
          <w:szCs w:val="22"/>
        </w:rPr>
      </w:pPr>
      <w:r w:rsidRPr="00DA4EFC">
        <w:rPr>
          <w:rStyle w:val="Strong"/>
          <w:rFonts w:ascii="Arial" w:eastAsiaTheme="majorEastAsia" w:hAnsi="Arial" w:cs="Arial"/>
          <w:b w:val="0"/>
          <w:sz w:val="22"/>
          <w:szCs w:val="22"/>
        </w:rPr>
        <w:t xml:space="preserve">Enter </w:t>
      </w:r>
      <w:r w:rsidR="00D03597" w:rsidRPr="00DA4EFC">
        <w:rPr>
          <w:rStyle w:val="Strong"/>
          <w:rFonts w:ascii="Arial" w:eastAsiaTheme="majorEastAsia" w:hAnsi="Arial" w:cs="Arial"/>
          <w:b w:val="0"/>
          <w:sz w:val="22"/>
          <w:szCs w:val="22"/>
        </w:rPr>
        <w:t xml:space="preserve">your credentials i.e. </w:t>
      </w:r>
      <w:r w:rsidR="00D000F8" w:rsidRPr="00DA4EFC">
        <w:rPr>
          <w:rStyle w:val="Strong"/>
          <w:rFonts w:ascii="Arial" w:eastAsiaTheme="majorEastAsia" w:hAnsi="Arial" w:cs="Arial"/>
          <w:b w:val="0"/>
          <w:sz w:val="22"/>
          <w:szCs w:val="22"/>
        </w:rPr>
        <w:t xml:space="preserve">Username </w:t>
      </w:r>
      <w:r w:rsidRPr="00DA4EFC">
        <w:rPr>
          <w:rStyle w:val="Strong"/>
          <w:rFonts w:ascii="Arial" w:eastAsiaTheme="majorEastAsia" w:hAnsi="Arial" w:cs="Arial"/>
          <w:b w:val="0"/>
          <w:sz w:val="22"/>
          <w:szCs w:val="22"/>
        </w:rPr>
        <w:t xml:space="preserve">and </w:t>
      </w:r>
      <w:r w:rsidR="00D000F8" w:rsidRPr="00DA4EFC">
        <w:rPr>
          <w:rStyle w:val="Strong"/>
          <w:rFonts w:ascii="Arial" w:eastAsiaTheme="majorEastAsia" w:hAnsi="Arial" w:cs="Arial"/>
          <w:b w:val="0"/>
          <w:sz w:val="22"/>
          <w:szCs w:val="22"/>
        </w:rPr>
        <w:t>Password</w:t>
      </w:r>
    </w:p>
    <w:p w14:paraId="7F413FA4" w14:textId="0A195AD5" w:rsidR="00AC5EAE" w:rsidRPr="00DA4EFC" w:rsidRDefault="00627786" w:rsidP="009A2B19">
      <w:pPr>
        <w:pStyle w:val="NormalWeb"/>
        <w:numPr>
          <w:ilvl w:val="0"/>
          <w:numId w:val="4"/>
        </w:numPr>
        <w:spacing w:before="0" w:beforeAutospacing="0" w:after="0" w:afterAutospacing="0" w:line="276" w:lineRule="auto"/>
        <w:ind w:left="450"/>
        <w:rPr>
          <w:rStyle w:val="Strong"/>
          <w:rFonts w:ascii="Arial" w:eastAsiaTheme="majorEastAsia" w:hAnsi="Arial" w:cs="Arial"/>
          <w:b w:val="0"/>
          <w:sz w:val="22"/>
          <w:szCs w:val="22"/>
        </w:rPr>
      </w:pPr>
      <w:r w:rsidRPr="00DA4EFC">
        <w:rPr>
          <w:rStyle w:val="Strong"/>
          <w:rFonts w:ascii="Arial" w:eastAsiaTheme="majorEastAsia" w:hAnsi="Arial" w:cs="Arial"/>
          <w:b w:val="0"/>
          <w:sz w:val="22"/>
          <w:szCs w:val="22"/>
        </w:rPr>
        <w:t>Click on the “Log in</w:t>
      </w:r>
      <w:r w:rsidR="00AC5EAE" w:rsidRPr="00DA4EFC">
        <w:rPr>
          <w:rStyle w:val="Strong"/>
          <w:rFonts w:ascii="Arial" w:eastAsiaTheme="majorEastAsia" w:hAnsi="Arial" w:cs="Arial"/>
          <w:b w:val="0"/>
          <w:sz w:val="22"/>
          <w:szCs w:val="22"/>
        </w:rPr>
        <w:t>” button</w:t>
      </w:r>
    </w:p>
    <w:p w14:paraId="4142B63C" w14:textId="45D26F44" w:rsidR="005E357A" w:rsidRPr="00DA4EFC" w:rsidRDefault="00411A17" w:rsidP="00DB045B">
      <w:pPr>
        <w:pStyle w:val="NormalWeb"/>
        <w:spacing w:before="0" w:beforeAutospacing="0" w:after="0" w:afterAutospacing="0"/>
        <w:ind w:right="-900"/>
        <w:rPr>
          <w:rStyle w:val="Strong"/>
          <w:rFonts w:ascii="Arial" w:hAnsi="Arial" w:cs="Arial"/>
          <w:b w:val="0"/>
          <w:bCs w:val="0"/>
          <w:sz w:val="22"/>
          <w:szCs w:val="22"/>
        </w:rPr>
      </w:pPr>
      <w:r w:rsidRPr="00DA4EFC">
        <w:rPr>
          <w:rFonts w:ascii="Arial" w:hAnsi="Arial" w:cs="Arial"/>
          <w:sz w:val="22"/>
          <w:szCs w:val="22"/>
        </w:rPr>
        <w:t xml:space="preserve"> </w:t>
      </w:r>
    </w:p>
    <w:p w14:paraId="3C77B69A" w14:textId="77B455B3" w:rsidR="00ED4CBE" w:rsidRPr="00DA4EFC" w:rsidRDefault="00CD5E2B" w:rsidP="00CD5E2B">
      <w:pPr>
        <w:pStyle w:val="NormalWeb"/>
        <w:spacing w:before="0" w:beforeAutospacing="0" w:after="0" w:afterAutospacing="0"/>
        <w:ind w:left="-720" w:right="-900" w:hanging="450"/>
        <w:rPr>
          <w:rFonts w:ascii="Arial" w:eastAsiaTheme="minorEastAsia" w:hAnsi="Arial" w:cs="Arial"/>
          <w:sz w:val="22"/>
          <w:szCs w:val="22"/>
        </w:rPr>
      </w:pPr>
      <w:r w:rsidRPr="00DA4EFC">
        <w:rPr>
          <w:rFonts w:ascii="Arial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A4EFC">
        <w:rPr>
          <w:rFonts w:ascii="Arial" w:eastAsiaTheme="minorEastAsia" w:hAnsi="Arial" w:cs="Arial"/>
          <w:noProof/>
          <w:sz w:val="22"/>
          <w:szCs w:val="22"/>
        </w:rPr>
        <w:drawing>
          <wp:inline distT="0" distB="0" distL="0" distR="0" wp14:anchorId="246D1435" wp14:editId="34A734B8">
            <wp:extent cx="6677006" cy="2771775"/>
            <wp:effectExtent l="152400" t="152400" r="353060" b="352425"/>
            <wp:docPr id="32" name="Picture 32" descr="C:\Users\Momna Ali Shah\Desktop\lsds\1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omna Ali Shah\Desktop\lsds\120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1052" cy="27776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0898BA" w14:textId="29E85F22" w:rsidR="00DA45AC" w:rsidRPr="00DA4EFC" w:rsidRDefault="002F728E" w:rsidP="001A4A63">
      <w:pPr>
        <w:pStyle w:val="F-FigureTitle"/>
        <w:spacing w:before="0"/>
        <w:ind w:left="3240"/>
      </w:pPr>
      <w:bookmarkStart w:id="38" w:name="_Toc521445305"/>
      <w:bookmarkStart w:id="39" w:name="_Toc521487510"/>
      <w:bookmarkStart w:id="40" w:name="_Toc521665755"/>
      <w:bookmarkStart w:id="41" w:name="_Toc521666056"/>
      <w:bookmarkStart w:id="42" w:name="_Toc521666434"/>
      <w:bookmarkStart w:id="43" w:name="_Toc521666500"/>
      <w:bookmarkStart w:id="44" w:name="_Toc526513372"/>
      <w:bookmarkStart w:id="45" w:name="_Toc526513521"/>
      <w:bookmarkStart w:id="46" w:name="_Toc526513669"/>
      <w:bookmarkStart w:id="47" w:name="_Toc526764037"/>
      <w:bookmarkStart w:id="48" w:name="_Toc526767505"/>
      <w:bookmarkStart w:id="49" w:name="_Toc526769059"/>
      <w:r w:rsidRPr="00DA4EFC">
        <w:t xml:space="preserve">Figure </w:t>
      </w:r>
      <w:r w:rsidR="00955431" w:rsidRPr="00DA4EFC">
        <w:rPr>
          <w:noProof/>
        </w:rPr>
        <w:fldChar w:fldCharType="begin"/>
      </w:r>
      <w:r w:rsidR="00955431" w:rsidRPr="00DA4EFC">
        <w:rPr>
          <w:noProof/>
        </w:rPr>
        <w:instrText xml:space="preserve"> SEQ Figure \* ARABIC </w:instrText>
      </w:r>
      <w:r w:rsidR="00955431" w:rsidRPr="00DA4EFC">
        <w:rPr>
          <w:noProof/>
        </w:rPr>
        <w:fldChar w:fldCharType="separate"/>
      </w:r>
      <w:r w:rsidR="00BD6170">
        <w:rPr>
          <w:noProof/>
        </w:rPr>
        <w:t>1</w:t>
      </w:r>
      <w:r w:rsidR="00955431" w:rsidRPr="00DA4EFC">
        <w:rPr>
          <w:noProof/>
        </w:rPr>
        <w:fldChar w:fldCharType="end"/>
      </w:r>
      <w:r w:rsidRPr="00DA4EFC">
        <w:t>–Login</w:t>
      </w:r>
      <w:bookmarkEnd w:id="38"/>
      <w:bookmarkEnd w:id="39"/>
      <w:bookmarkEnd w:id="40"/>
      <w:bookmarkEnd w:id="41"/>
      <w:bookmarkEnd w:id="42"/>
      <w:bookmarkEnd w:id="43"/>
      <w:r w:rsidRPr="00DA4EFC">
        <w:t xml:space="preserve"> Screen</w:t>
      </w:r>
      <w:bookmarkEnd w:id="44"/>
      <w:bookmarkEnd w:id="45"/>
      <w:bookmarkEnd w:id="46"/>
      <w:bookmarkEnd w:id="47"/>
      <w:bookmarkEnd w:id="48"/>
      <w:bookmarkEnd w:id="49"/>
    </w:p>
    <w:p w14:paraId="42F93D23" w14:textId="77777777" w:rsidR="00C91C2F" w:rsidRPr="00DA4EFC" w:rsidRDefault="00C91C2F" w:rsidP="00DA45AC">
      <w:pPr>
        <w:rPr>
          <w:rFonts w:ascii="Arial" w:hAnsi="Arial" w:cs="Arial"/>
        </w:rPr>
      </w:pPr>
    </w:p>
    <w:p w14:paraId="6EAB47EC" w14:textId="77777777" w:rsidR="00C91C2F" w:rsidRPr="00DA4EFC" w:rsidRDefault="00C91C2F" w:rsidP="00DA45AC">
      <w:pPr>
        <w:rPr>
          <w:rFonts w:ascii="Arial" w:hAnsi="Arial" w:cs="Arial"/>
        </w:rPr>
      </w:pPr>
    </w:p>
    <w:p w14:paraId="4B24251B" w14:textId="77777777" w:rsidR="00084F4E" w:rsidRPr="00DA4EFC" w:rsidRDefault="00084F4E" w:rsidP="00DA45AC">
      <w:pPr>
        <w:rPr>
          <w:rFonts w:ascii="Arial" w:hAnsi="Arial" w:cs="Arial"/>
        </w:rPr>
      </w:pPr>
    </w:p>
    <w:p w14:paraId="44B063D6" w14:textId="77777777" w:rsidR="00084F4E" w:rsidRPr="00DA4EFC" w:rsidRDefault="00084F4E" w:rsidP="00DA45AC">
      <w:pPr>
        <w:rPr>
          <w:rFonts w:ascii="Arial" w:hAnsi="Arial" w:cs="Arial"/>
        </w:rPr>
      </w:pPr>
    </w:p>
    <w:p w14:paraId="3DF2D937" w14:textId="77777777" w:rsidR="00084F4E" w:rsidRPr="00DA4EFC" w:rsidRDefault="00084F4E" w:rsidP="00DA45AC">
      <w:pPr>
        <w:rPr>
          <w:rFonts w:ascii="Arial" w:hAnsi="Arial" w:cs="Arial"/>
        </w:rPr>
      </w:pPr>
    </w:p>
    <w:p w14:paraId="2883EFF8" w14:textId="77777777" w:rsidR="00084F4E" w:rsidRPr="00DA4EFC" w:rsidRDefault="00084F4E" w:rsidP="00DA45AC">
      <w:pPr>
        <w:rPr>
          <w:rFonts w:ascii="Arial" w:hAnsi="Arial" w:cs="Arial"/>
        </w:rPr>
      </w:pPr>
    </w:p>
    <w:p w14:paraId="6899C087" w14:textId="77777777" w:rsidR="00084F4E" w:rsidRPr="00DA4EFC" w:rsidRDefault="00084F4E" w:rsidP="00DA45AC">
      <w:pPr>
        <w:rPr>
          <w:rFonts w:ascii="Arial" w:hAnsi="Arial" w:cs="Arial"/>
        </w:rPr>
      </w:pPr>
    </w:p>
    <w:p w14:paraId="6D7BE729" w14:textId="77777777" w:rsidR="00084F4E" w:rsidRPr="00DA4EFC" w:rsidRDefault="00084F4E" w:rsidP="00DA45AC">
      <w:pPr>
        <w:rPr>
          <w:rFonts w:ascii="Arial" w:hAnsi="Arial" w:cs="Arial"/>
        </w:rPr>
      </w:pPr>
    </w:p>
    <w:p w14:paraId="45601438" w14:textId="77777777" w:rsidR="00084F4E" w:rsidRPr="00DA4EFC" w:rsidRDefault="00084F4E" w:rsidP="00DA45AC">
      <w:pPr>
        <w:rPr>
          <w:rFonts w:ascii="Arial" w:hAnsi="Arial" w:cs="Arial"/>
        </w:rPr>
      </w:pPr>
    </w:p>
    <w:p w14:paraId="11F479CB" w14:textId="77777777" w:rsidR="00084F4E" w:rsidRPr="00DA4EFC" w:rsidRDefault="00084F4E" w:rsidP="00DA45AC">
      <w:pPr>
        <w:rPr>
          <w:rFonts w:ascii="Arial" w:hAnsi="Arial" w:cs="Arial"/>
        </w:rPr>
      </w:pPr>
    </w:p>
    <w:p w14:paraId="6AF1253A" w14:textId="77777777" w:rsidR="00084F4E" w:rsidRDefault="00084F4E" w:rsidP="00DA45AC">
      <w:pPr>
        <w:rPr>
          <w:rFonts w:ascii="Arial" w:hAnsi="Arial" w:cs="Arial"/>
        </w:rPr>
      </w:pPr>
    </w:p>
    <w:p w14:paraId="238805D0" w14:textId="77777777" w:rsidR="00C03E95" w:rsidRDefault="00C03E95" w:rsidP="00DA45AC">
      <w:pPr>
        <w:rPr>
          <w:rFonts w:ascii="Arial" w:hAnsi="Arial" w:cs="Arial"/>
        </w:rPr>
      </w:pPr>
    </w:p>
    <w:p w14:paraId="0F2F2EBD" w14:textId="77777777" w:rsidR="00A23DAA" w:rsidRPr="00DA4EFC" w:rsidRDefault="00A23DAA" w:rsidP="00DA45AC">
      <w:pPr>
        <w:rPr>
          <w:rFonts w:ascii="Arial" w:hAnsi="Arial" w:cs="Arial"/>
        </w:rPr>
      </w:pPr>
    </w:p>
    <w:p w14:paraId="0E99FDE8" w14:textId="1D4638FA" w:rsidR="00787C86" w:rsidRPr="00DA4EFC" w:rsidRDefault="00627786" w:rsidP="009947E7">
      <w:pPr>
        <w:pStyle w:val="Heading2"/>
        <w:numPr>
          <w:ilvl w:val="1"/>
          <w:numId w:val="18"/>
        </w:numPr>
        <w:spacing w:line="276" w:lineRule="auto"/>
        <w:ind w:left="0" w:hanging="630"/>
        <w:rPr>
          <w:rFonts w:ascii="Arial" w:hAnsi="Arial" w:cs="Arial"/>
          <w:b/>
          <w:color w:val="auto"/>
          <w:sz w:val="24"/>
          <w:szCs w:val="24"/>
        </w:rPr>
      </w:pPr>
      <w:r w:rsidRPr="00DA4EFC">
        <w:rPr>
          <w:rFonts w:ascii="Arial" w:hAnsi="Arial" w:cs="Arial"/>
          <w:b/>
          <w:color w:val="auto"/>
          <w:sz w:val="24"/>
          <w:szCs w:val="24"/>
        </w:rPr>
        <w:lastRenderedPageBreak/>
        <w:t xml:space="preserve"> </w:t>
      </w:r>
      <w:bookmarkStart w:id="50" w:name="_Toc527627080"/>
      <w:r w:rsidR="003E4277" w:rsidRPr="00DA4EFC">
        <w:rPr>
          <w:rFonts w:ascii="Arial" w:hAnsi="Arial" w:cs="Arial"/>
          <w:b/>
          <w:color w:val="auto"/>
          <w:sz w:val="32"/>
          <w:szCs w:val="32"/>
        </w:rPr>
        <w:t xml:space="preserve">Portal </w:t>
      </w:r>
      <w:r w:rsidR="00C01E0F" w:rsidRPr="00DA4EFC">
        <w:rPr>
          <w:rFonts w:ascii="Arial" w:hAnsi="Arial" w:cs="Arial"/>
          <w:b/>
          <w:color w:val="auto"/>
          <w:sz w:val="32"/>
          <w:szCs w:val="32"/>
        </w:rPr>
        <w:t>Overview</w:t>
      </w:r>
      <w:bookmarkEnd w:id="50"/>
    </w:p>
    <w:p w14:paraId="06ECE4BA" w14:textId="4C0DAD4D" w:rsidR="00C01E0F" w:rsidRPr="00DA4EFC" w:rsidRDefault="00C01E0F" w:rsidP="009A2B19">
      <w:pPr>
        <w:spacing w:before="240" w:line="276" w:lineRule="auto"/>
        <w:ind w:left="360" w:firstLine="90"/>
        <w:rPr>
          <w:rFonts w:ascii="Arial" w:hAnsi="Arial" w:cs="Arial"/>
          <w:sz w:val="22"/>
        </w:rPr>
      </w:pPr>
      <w:r w:rsidRPr="00DA4EFC">
        <w:rPr>
          <w:rFonts w:ascii="Arial" w:hAnsi="Arial" w:cs="Arial"/>
          <w:sz w:val="22"/>
        </w:rPr>
        <w:t xml:space="preserve">The </w:t>
      </w:r>
      <w:r w:rsidR="003E4277" w:rsidRPr="00DA4EFC">
        <w:rPr>
          <w:rFonts w:ascii="Arial" w:hAnsi="Arial" w:cs="Arial"/>
          <w:sz w:val="22"/>
        </w:rPr>
        <w:t>portal</w:t>
      </w:r>
      <w:r w:rsidRPr="00DA4EFC">
        <w:rPr>
          <w:rFonts w:ascii="Arial" w:hAnsi="Arial" w:cs="Arial"/>
          <w:sz w:val="22"/>
        </w:rPr>
        <w:t xml:space="preserve"> screen is divided into following section </w:t>
      </w:r>
    </w:p>
    <w:p w14:paraId="0B61E69D" w14:textId="67EA4B11" w:rsidR="00D90F74" w:rsidRPr="00DA4EFC" w:rsidRDefault="00D90F74" w:rsidP="004E5987">
      <w:pPr>
        <w:pStyle w:val="ListParagraph"/>
        <w:numPr>
          <w:ilvl w:val="0"/>
          <w:numId w:val="16"/>
        </w:numPr>
        <w:spacing w:after="0" w:line="276" w:lineRule="auto"/>
        <w:ind w:left="540"/>
        <w:rPr>
          <w:rFonts w:ascii="Arial" w:eastAsia="Times New Roman" w:hAnsi="Arial" w:cs="Arial"/>
          <w:sz w:val="22"/>
        </w:rPr>
      </w:pPr>
      <w:r w:rsidRPr="00DA4EFC">
        <w:rPr>
          <w:rFonts w:ascii="Arial" w:eastAsia="Times New Roman" w:hAnsi="Arial" w:cs="Arial"/>
          <w:b/>
          <w:sz w:val="22"/>
        </w:rPr>
        <w:t>Header</w:t>
      </w:r>
      <w:r w:rsidR="004329D7" w:rsidRPr="00DA4EFC">
        <w:rPr>
          <w:rFonts w:ascii="Arial" w:eastAsia="Times New Roman" w:hAnsi="Arial" w:cs="Arial"/>
          <w:sz w:val="22"/>
        </w:rPr>
        <w:t xml:space="preserve"> </w:t>
      </w:r>
      <w:r w:rsidR="009A2B19" w:rsidRPr="006A77F4">
        <w:rPr>
          <w:rFonts w:ascii="Arial" w:hAnsi="Arial" w:cs="Arial"/>
          <w:sz w:val="22"/>
        </w:rPr>
        <w:t>section disp</w:t>
      </w:r>
      <w:r w:rsidR="009A2B19">
        <w:rPr>
          <w:rFonts w:ascii="Arial" w:hAnsi="Arial" w:cs="Arial"/>
          <w:sz w:val="22"/>
        </w:rPr>
        <w:t xml:space="preserve">lays the name of the system, name of the </w:t>
      </w:r>
      <w:r w:rsidR="009A2B19" w:rsidRPr="006A77F4">
        <w:rPr>
          <w:rFonts w:ascii="Arial" w:hAnsi="Arial" w:cs="Arial"/>
          <w:sz w:val="22"/>
        </w:rPr>
        <w:t>logged in</w:t>
      </w:r>
      <w:r w:rsidR="009A2B19">
        <w:rPr>
          <w:rFonts w:ascii="Arial" w:hAnsi="Arial" w:cs="Arial"/>
          <w:sz w:val="22"/>
        </w:rPr>
        <w:t xml:space="preserve"> user</w:t>
      </w:r>
      <w:r w:rsidR="009A2B19" w:rsidRPr="006A77F4">
        <w:rPr>
          <w:rFonts w:ascii="Arial" w:hAnsi="Arial" w:cs="Arial"/>
          <w:sz w:val="22"/>
        </w:rPr>
        <w:t xml:space="preserve"> with logout functionality</w:t>
      </w:r>
    </w:p>
    <w:p w14:paraId="21D5E778" w14:textId="7EB88EE3" w:rsidR="00ED4CBE" w:rsidRPr="00DA4EFC" w:rsidRDefault="00ED4CBE" w:rsidP="004E5987">
      <w:pPr>
        <w:pStyle w:val="ListParagraph"/>
        <w:numPr>
          <w:ilvl w:val="0"/>
          <w:numId w:val="16"/>
        </w:numPr>
        <w:spacing w:after="0" w:line="276" w:lineRule="auto"/>
        <w:ind w:left="540"/>
        <w:rPr>
          <w:rFonts w:ascii="Arial" w:eastAsia="Times New Roman" w:hAnsi="Arial" w:cs="Arial"/>
          <w:sz w:val="22"/>
        </w:rPr>
      </w:pPr>
      <w:r w:rsidRPr="00DA4EFC">
        <w:rPr>
          <w:rFonts w:ascii="Arial" w:eastAsia="Times New Roman" w:hAnsi="Arial" w:cs="Arial"/>
          <w:b/>
          <w:sz w:val="22"/>
        </w:rPr>
        <w:t>Main Navigation Panel</w:t>
      </w:r>
      <w:r w:rsidRPr="00DA4EFC">
        <w:rPr>
          <w:rFonts w:ascii="Arial" w:eastAsia="Times New Roman" w:hAnsi="Arial" w:cs="Arial"/>
          <w:sz w:val="22"/>
        </w:rPr>
        <w:t> </w:t>
      </w:r>
      <w:r w:rsidR="00135046" w:rsidRPr="00DA4EFC">
        <w:rPr>
          <w:rFonts w:ascii="Arial" w:eastAsia="Times New Roman" w:hAnsi="Arial" w:cs="Arial"/>
          <w:sz w:val="22"/>
        </w:rPr>
        <w:t xml:space="preserve">helps user to navigate </w:t>
      </w:r>
      <w:r w:rsidR="00D03597" w:rsidRPr="00DA4EFC">
        <w:rPr>
          <w:rFonts w:ascii="Arial" w:eastAsia="Times New Roman" w:hAnsi="Arial" w:cs="Arial"/>
          <w:sz w:val="22"/>
        </w:rPr>
        <w:t xml:space="preserve">the </w:t>
      </w:r>
      <w:r w:rsidR="00135046" w:rsidRPr="00DA4EFC">
        <w:rPr>
          <w:rFonts w:ascii="Arial" w:eastAsia="Times New Roman" w:hAnsi="Arial" w:cs="Arial"/>
          <w:sz w:val="22"/>
        </w:rPr>
        <w:t>system</w:t>
      </w:r>
    </w:p>
    <w:p w14:paraId="7B562C2C" w14:textId="32DF1BAF" w:rsidR="003040BF" w:rsidRPr="00DA4EFC" w:rsidRDefault="003040BF" w:rsidP="004E5987">
      <w:pPr>
        <w:pStyle w:val="ListParagraph"/>
        <w:numPr>
          <w:ilvl w:val="0"/>
          <w:numId w:val="16"/>
        </w:numPr>
        <w:spacing w:after="0" w:line="276" w:lineRule="auto"/>
        <w:ind w:left="540"/>
        <w:rPr>
          <w:rFonts w:ascii="Arial" w:eastAsia="Times New Roman" w:hAnsi="Arial" w:cs="Arial"/>
          <w:sz w:val="22"/>
        </w:rPr>
      </w:pPr>
      <w:r w:rsidRPr="00DA4EFC">
        <w:rPr>
          <w:rFonts w:ascii="Arial" w:eastAsia="Times New Roman" w:hAnsi="Arial" w:cs="Arial"/>
          <w:b/>
          <w:sz w:val="22"/>
        </w:rPr>
        <w:t>Breadcrumbs</w:t>
      </w:r>
      <w:r w:rsidRPr="00DA4EFC">
        <w:rPr>
          <w:rFonts w:ascii="Arial" w:eastAsia="Times New Roman" w:hAnsi="Arial" w:cs="Arial"/>
          <w:sz w:val="22"/>
        </w:rPr>
        <w:t xml:space="preserve"> </w:t>
      </w:r>
      <w:r w:rsidR="0097086E" w:rsidRPr="00DA4EFC">
        <w:rPr>
          <w:rFonts w:ascii="Arial" w:eastAsia="Times New Roman" w:hAnsi="Arial" w:cs="Arial"/>
          <w:sz w:val="22"/>
        </w:rPr>
        <w:t>is</w:t>
      </w:r>
      <w:r w:rsidRPr="00DA4EFC">
        <w:rPr>
          <w:rFonts w:ascii="Arial" w:eastAsia="Times New Roman" w:hAnsi="Arial" w:cs="Arial"/>
          <w:sz w:val="22"/>
        </w:rPr>
        <w:t xml:space="preserve"> a </w:t>
      </w:r>
      <w:r w:rsidRPr="00DA4EFC">
        <w:rPr>
          <w:rFonts w:ascii="Arial" w:hAnsi="Arial" w:cs="Arial"/>
          <w:color w:val="222222"/>
          <w:sz w:val="22"/>
          <w:shd w:val="clear" w:color="auto" w:fill="FFFFFF"/>
        </w:rPr>
        <w:t>navigational aid in </w:t>
      </w:r>
      <w:r w:rsidR="0097086E" w:rsidRPr="00DA4EFC">
        <w:rPr>
          <w:rFonts w:ascii="Arial" w:hAnsi="Arial" w:cs="Arial"/>
          <w:sz w:val="22"/>
          <w:shd w:val="clear" w:color="auto" w:fill="FFFFFF"/>
        </w:rPr>
        <w:t>UI</w:t>
      </w:r>
    </w:p>
    <w:p w14:paraId="4FFE6F26" w14:textId="417315B7" w:rsidR="00E677B4" w:rsidRPr="00DA4EFC" w:rsidRDefault="004329D7" w:rsidP="004E5987">
      <w:pPr>
        <w:pStyle w:val="ListParagraph"/>
        <w:numPr>
          <w:ilvl w:val="0"/>
          <w:numId w:val="16"/>
        </w:numPr>
        <w:spacing w:after="0" w:line="276" w:lineRule="auto"/>
        <w:ind w:left="540"/>
        <w:rPr>
          <w:rFonts w:ascii="Arial" w:eastAsia="Times New Roman" w:hAnsi="Arial" w:cs="Arial"/>
          <w:sz w:val="22"/>
        </w:rPr>
      </w:pPr>
      <w:r w:rsidRPr="00DA4EFC">
        <w:rPr>
          <w:rFonts w:ascii="Arial" w:eastAsia="Times New Roman" w:hAnsi="Arial" w:cs="Arial"/>
          <w:b/>
          <w:sz w:val="22"/>
        </w:rPr>
        <w:t xml:space="preserve">Main </w:t>
      </w:r>
      <w:r w:rsidR="00D90F74" w:rsidRPr="00DA4EFC">
        <w:rPr>
          <w:rFonts w:ascii="Arial" w:eastAsia="Times New Roman" w:hAnsi="Arial" w:cs="Arial"/>
          <w:b/>
          <w:sz w:val="22"/>
        </w:rPr>
        <w:t>Content Area</w:t>
      </w:r>
      <w:r w:rsidRPr="00DA4EFC">
        <w:rPr>
          <w:rFonts w:ascii="Arial" w:eastAsia="Times New Roman" w:hAnsi="Arial" w:cs="Arial"/>
          <w:b/>
          <w:sz w:val="22"/>
        </w:rPr>
        <w:t xml:space="preserve"> </w:t>
      </w:r>
      <w:r w:rsidR="003E4277" w:rsidRPr="00DA4EFC">
        <w:rPr>
          <w:rFonts w:ascii="Arial" w:eastAsia="Times New Roman" w:hAnsi="Arial" w:cs="Arial"/>
          <w:sz w:val="22"/>
        </w:rPr>
        <w:t xml:space="preserve">contains all relevant information related to the </w:t>
      </w:r>
      <w:r w:rsidR="009A2B19">
        <w:rPr>
          <w:rFonts w:ascii="Arial" w:eastAsia="Times New Roman" w:hAnsi="Arial" w:cs="Arial"/>
          <w:sz w:val="22"/>
        </w:rPr>
        <w:t>respective feature/option</w:t>
      </w:r>
    </w:p>
    <w:p w14:paraId="77D47BF4" w14:textId="7714EA8A" w:rsidR="003040BF" w:rsidRPr="00DA4EFC" w:rsidRDefault="003040BF" w:rsidP="004E5987">
      <w:pPr>
        <w:pStyle w:val="ListParagraph"/>
        <w:numPr>
          <w:ilvl w:val="0"/>
          <w:numId w:val="16"/>
        </w:numPr>
        <w:spacing w:after="0" w:line="276" w:lineRule="auto"/>
        <w:ind w:left="540"/>
        <w:rPr>
          <w:rFonts w:ascii="Arial" w:eastAsia="Times New Roman" w:hAnsi="Arial" w:cs="Arial"/>
          <w:sz w:val="22"/>
        </w:rPr>
      </w:pPr>
      <w:r w:rsidRPr="00DA4EFC">
        <w:rPr>
          <w:rFonts w:ascii="Arial" w:eastAsia="Times New Roman" w:hAnsi="Arial" w:cs="Arial"/>
          <w:b/>
          <w:sz w:val="22"/>
        </w:rPr>
        <w:t>Footer</w:t>
      </w:r>
      <w:r w:rsidR="001F7658" w:rsidRPr="00DA4EFC">
        <w:rPr>
          <w:rFonts w:ascii="Arial" w:eastAsia="Times New Roman" w:hAnsi="Arial" w:cs="Arial"/>
          <w:sz w:val="22"/>
        </w:rPr>
        <w:t xml:space="preserve"> </w:t>
      </w:r>
      <w:r w:rsidR="003E4277" w:rsidRPr="00DA4EFC">
        <w:rPr>
          <w:rFonts w:ascii="Arial" w:eastAsia="Times New Roman" w:hAnsi="Arial" w:cs="Arial"/>
          <w:sz w:val="22"/>
        </w:rPr>
        <w:t xml:space="preserve">contains the version and </w:t>
      </w:r>
      <w:r w:rsidRPr="00DA4EFC">
        <w:rPr>
          <w:rFonts w:ascii="Arial" w:eastAsia="Times New Roman" w:hAnsi="Arial" w:cs="Arial"/>
          <w:sz w:val="22"/>
        </w:rPr>
        <w:t xml:space="preserve">copyrights </w:t>
      </w:r>
      <w:r w:rsidR="009A2B19">
        <w:rPr>
          <w:rFonts w:ascii="Arial" w:eastAsia="Times New Roman" w:hAnsi="Arial" w:cs="Arial"/>
          <w:sz w:val="22"/>
        </w:rPr>
        <w:t>of the system</w:t>
      </w:r>
    </w:p>
    <w:p w14:paraId="505E4F69" w14:textId="77777777" w:rsidR="00E677B4" w:rsidRPr="00DA4EFC" w:rsidRDefault="00E677B4" w:rsidP="004E5987">
      <w:pPr>
        <w:pStyle w:val="NormalWeb"/>
        <w:tabs>
          <w:tab w:val="left" w:pos="630"/>
        </w:tabs>
        <w:spacing w:before="0" w:beforeAutospacing="0" w:after="0" w:afterAutospacing="0"/>
        <w:ind w:left="540"/>
        <w:rPr>
          <w:rStyle w:val="Strong"/>
          <w:rFonts w:ascii="Arial" w:hAnsi="Arial" w:cs="Arial"/>
          <w:b w:val="0"/>
          <w:bCs w:val="0"/>
          <w:sz w:val="22"/>
          <w:szCs w:val="22"/>
        </w:rPr>
      </w:pPr>
    </w:p>
    <w:p w14:paraId="72DE7B0F" w14:textId="4D134833" w:rsidR="00E00A49" w:rsidRPr="00DA4EFC" w:rsidRDefault="000A782A" w:rsidP="009A2B19">
      <w:pPr>
        <w:spacing w:after="0"/>
        <w:ind w:left="-1170"/>
        <w:rPr>
          <w:rFonts w:ascii="Arial" w:hAnsi="Arial" w:cs="Arial"/>
        </w:rPr>
      </w:pPr>
      <w:r w:rsidRPr="00DA4EFC">
        <w:rPr>
          <w:rFonts w:ascii="Arial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ins w:id="51" w:author="momna ali" w:date="2018-10-09T10:55:00Z">
        <w:r w:rsidR="00404045" w:rsidRPr="00DA4EFC">
          <w:rPr>
            <w:rFonts w:ascii="Arial" w:hAnsi="Arial" w:cs="Arial"/>
            <w:noProof/>
          </w:rPr>
          <w:drawing>
            <wp:inline distT="0" distB="0" distL="0" distR="0" wp14:anchorId="77C5ACA8" wp14:editId="488C269E">
              <wp:extent cx="7175200" cy="2952750"/>
              <wp:effectExtent l="152400" t="152400" r="368935" b="361950"/>
              <wp:docPr id="197" name="Picture 197" descr="C:\Users\Momna Ali Shah\Desktop\LSDS CHANGES\download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1" descr="C:\Users\Momna Ali Shah\Desktop\LSDS CHANGES\download.png"/>
                      <pic:cNvPicPr>
                        <a:picLocks noChangeAspect="1" noChangeArrowheads="1"/>
                      </pic:cNvPicPr>
                    </pic:nvPicPr>
                    <pic:blipFill rotWithShape="1">
                      <a:blip r:embed="rId1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t="2460"/>
                      <a:stretch/>
                    </pic:blipFill>
                    <pic:spPr bwMode="auto">
                      <a:xfrm>
                        <a:off x="0" y="0"/>
                        <a:ext cx="7200909" cy="2963330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outerShdw blurRad="292100" dist="139700" dir="2700000" algn="tl" rotWithShape="0">
                          <a:srgbClr val="333333">
                            <a:alpha val="65000"/>
                          </a:srgbClr>
                        </a:outerShdw>
                      </a:effectLst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51A27EBD" w14:textId="122FAF48" w:rsidR="009F74CD" w:rsidRPr="00DA4EFC" w:rsidRDefault="00EC1483" w:rsidP="001A4A63">
      <w:pPr>
        <w:pStyle w:val="F-FigureTitle"/>
        <w:spacing w:before="0"/>
        <w:ind w:left="3240"/>
        <w:rPr>
          <w:noProof/>
        </w:rPr>
      </w:pPr>
      <w:bookmarkStart w:id="52" w:name="_Toc521445307"/>
      <w:bookmarkStart w:id="53" w:name="_Toc521487512"/>
      <w:bookmarkStart w:id="54" w:name="_Toc521665757"/>
      <w:bookmarkStart w:id="55" w:name="_Toc521666058"/>
      <w:bookmarkStart w:id="56" w:name="_Toc521666436"/>
      <w:bookmarkStart w:id="57" w:name="_Toc521666502"/>
      <w:bookmarkStart w:id="58" w:name="_Toc526513373"/>
      <w:bookmarkStart w:id="59" w:name="_Toc526513522"/>
      <w:bookmarkStart w:id="60" w:name="_Toc526513670"/>
      <w:bookmarkStart w:id="61" w:name="_Toc526764038"/>
      <w:bookmarkStart w:id="62" w:name="_Toc526767506"/>
      <w:bookmarkStart w:id="63" w:name="_Toc526769060"/>
      <w:r w:rsidRPr="00DA4EFC">
        <w:t xml:space="preserve">Figure </w:t>
      </w:r>
      <w:r w:rsidR="00955431" w:rsidRPr="00DA4EFC">
        <w:rPr>
          <w:noProof/>
        </w:rPr>
        <w:fldChar w:fldCharType="begin"/>
      </w:r>
      <w:r w:rsidR="00955431" w:rsidRPr="00DA4EFC">
        <w:rPr>
          <w:noProof/>
        </w:rPr>
        <w:instrText xml:space="preserve"> SEQ Figure \* ARABIC </w:instrText>
      </w:r>
      <w:r w:rsidR="00955431" w:rsidRPr="00DA4EFC">
        <w:rPr>
          <w:noProof/>
        </w:rPr>
        <w:fldChar w:fldCharType="separate"/>
      </w:r>
      <w:r w:rsidR="00BD6170">
        <w:rPr>
          <w:noProof/>
        </w:rPr>
        <w:t>2</w:t>
      </w:r>
      <w:r w:rsidR="00955431" w:rsidRPr="00DA4EFC">
        <w:rPr>
          <w:noProof/>
        </w:rPr>
        <w:fldChar w:fldCharType="end"/>
      </w:r>
      <w:r w:rsidR="00EF7A88" w:rsidRPr="00DA4EFC">
        <w:rPr>
          <w:noProof/>
        </w:rPr>
        <w:t>–</w:t>
      </w:r>
      <w:r w:rsidR="00F75B36" w:rsidRPr="00DA4EFC">
        <w:rPr>
          <w:noProof/>
        </w:rPr>
        <w:t>Portal</w:t>
      </w:r>
      <w:r w:rsidR="00972441" w:rsidRPr="00DA4EFC">
        <w:rPr>
          <w:noProof/>
        </w:rPr>
        <w:t xml:space="preserve"> </w:t>
      </w:r>
      <w:r w:rsidR="00972441" w:rsidRPr="00DA4EFC">
        <w:t>Sections</w:t>
      </w:r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</w:p>
    <w:p w14:paraId="5799060F" w14:textId="77777777" w:rsidR="00A64B7B" w:rsidRPr="00DA4EFC" w:rsidRDefault="00A64B7B" w:rsidP="00A64B7B">
      <w:pPr>
        <w:rPr>
          <w:rFonts w:ascii="Arial" w:hAnsi="Arial" w:cs="Arial"/>
        </w:rPr>
      </w:pPr>
    </w:p>
    <w:p w14:paraId="69A3DF1E" w14:textId="77777777" w:rsidR="00A64B7B" w:rsidRPr="00DA4EFC" w:rsidRDefault="00A64B7B" w:rsidP="00A64B7B">
      <w:pPr>
        <w:rPr>
          <w:rFonts w:ascii="Arial" w:hAnsi="Arial" w:cs="Arial"/>
        </w:rPr>
      </w:pPr>
    </w:p>
    <w:p w14:paraId="26C6B3C7" w14:textId="77777777" w:rsidR="00F06425" w:rsidRPr="00DA4EFC" w:rsidRDefault="00F06425" w:rsidP="00A64B7B">
      <w:pPr>
        <w:rPr>
          <w:rFonts w:ascii="Arial" w:hAnsi="Arial" w:cs="Arial"/>
        </w:rPr>
      </w:pPr>
    </w:p>
    <w:p w14:paraId="2FEBB05C" w14:textId="77777777" w:rsidR="00F06425" w:rsidRPr="00DA4EFC" w:rsidRDefault="00F06425" w:rsidP="00A64B7B">
      <w:pPr>
        <w:rPr>
          <w:rFonts w:ascii="Arial" w:hAnsi="Arial" w:cs="Arial"/>
        </w:rPr>
      </w:pPr>
    </w:p>
    <w:p w14:paraId="7F388D39" w14:textId="77777777" w:rsidR="001E101E" w:rsidRPr="00DA4EFC" w:rsidRDefault="001E101E" w:rsidP="00A64B7B">
      <w:pPr>
        <w:rPr>
          <w:rFonts w:ascii="Arial" w:hAnsi="Arial" w:cs="Arial"/>
        </w:rPr>
      </w:pPr>
    </w:p>
    <w:p w14:paraId="3C7296C3" w14:textId="77777777" w:rsidR="00134BBC" w:rsidRPr="00DA4EFC" w:rsidRDefault="00134BBC" w:rsidP="00D65346">
      <w:pPr>
        <w:rPr>
          <w:rFonts w:ascii="Arial" w:hAnsi="Arial" w:cs="Arial"/>
          <w:sz w:val="28"/>
          <w:szCs w:val="28"/>
        </w:rPr>
      </w:pPr>
    </w:p>
    <w:p w14:paraId="24AF1E87" w14:textId="77777777" w:rsidR="004717D5" w:rsidRPr="00DA4EFC" w:rsidRDefault="004717D5" w:rsidP="00D65346">
      <w:pPr>
        <w:rPr>
          <w:rFonts w:ascii="Arial" w:hAnsi="Arial" w:cs="Arial"/>
        </w:rPr>
      </w:pPr>
    </w:p>
    <w:p w14:paraId="50FDEBB5" w14:textId="77777777" w:rsidR="00C91C2F" w:rsidRDefault="00C91C2F" w:rsidP="00D65346">
      <w:pPr>
        <w:rPr>
          <w:rFonts w:ascii="Arial" w:hAnsi="Arial" w:cs="Arial"/>
        </w:rPr>
      </w:pPr>
    </w:p>
    <w:p w14:paraId="7DCA7695" w14:textId="77777777" w:rsidR="00DA4EFC" w:rsidRDefault="00DA4EFC" w:rsidP="00D65346">
      <w:pPr>
        <w:rPr>
          <w:rFonts w:ascii="Arial" w:hAnsi="Arial" w:cs="Arial"/>
        </w:rPr>
      </w:pPr>
    </w:p>
    <w:p w14:paraId="2020B8FE" w14:textId="77777777" w:rsidR="00A23DAA" w:rsidRPr="00DA4EFC" w:rsidRDefault="00A23DAA" w:rsidP="00D65346">
      <w:pPr>
        <w:rPr>
          <w:rFonts w:ascii="Arial" w:hAnsi="Arial" w:cs="Arial"/>
        </w:rPr>
      </w:pPr>
    </w:p>
    <w:p w14:paraId="393AF8E4" w14:textId="35D1C2CD" w:rsidR="00D65346" w:rsidRPr="00DA4EFC" w:rsidRDefault="00627786" w:rsidP="009A2B19">
      <w:pPr>
        <w:pStyle w:val="Heading2"/>
        <w:numPr>
          <w:ilvl w:val="1"/>
          <w:numId w:val="18"/>
        </w:numPr>
        <w:spacing w:line="276" w:lineRule="auto"/>
        <w:ind w:left="0" w:hanging="630"/>
        <w:rPr>
          <w:rFonts w:ascii="Arial" w:hAnsi="Arial" w:cs="Arial"/>
          <w:b/>
          <w:color w:val="auto"/>
          <w:sz w:val="28"/>
          <w:szCs w:val="28"/>
        </w:rPr>
      </w:pPr>
      <w:bookmarkStart w:id="64" w:name="_New_Case"/>
      <w:bookmarkStart w:id="65" w:name="_Toc521443467"/>
      <w:bookmarkEnd w:id="64"/>
      <w:r w:rsidRPr="00DA4EFC">
        <w:rPr>
          <w:rFonts w:ascii="Arial" w:hAnsi="Arial" w:cs="Arial"/>
          <w:b/>
          <w:color w:val="auto"/>
          <w:sz w:val="28"/>
          <w:szCs w:val="28"/>
        </w:rPr>
        <w:lastRenderedPageBreak/>
        <w:t xml:space="preserve"> </w:t>
      </w:r>
      <w:bookmarkStart w:id="66" w:name="_Toc527627081"/>
      <w:r w:rsidR="00180292" w:rsidRPr="00DA4EFC">
        <w:rPr>
          <w:rFonts w:ascii="Arial" w:hAnsi="Arial" w:cs="Arial"/>
          <w:b/>
          <w:color w:val="auto"/>
          <w:sz w:val="32"/>
          <w:szCs w:val="32"/>
        </w:rPr>
        <w:t xml:space="preserve">Register </w:t>
      </w:r>
      <w:r w:rsidR="00BD771E" w:rsidRPr="00DA4EFC">
        <w:rPr>
          <w:rFonts w:ascii="Arial" w:hAnsi="Arial" w:cs="Arial"/>
          <w:b/>
          <w:color w:val="auto"/>
          <w:sz w:val="32"/>
          <w:szCs w:val="32"/>
        </w:rPr>
        <w:t>New Case</w:t>
      </w:r>
      <w:bookmarkEnd w:id="65"/>
      <w:bookmarkEnd w:id="66"/>
    </w:p>
    <w:p w14:paraId="3C4C8AEA" w14:textId="77777777" w:rsidR="003E4277" w:rsidRPr="00DA4EFC" w:rsidRDefault="003E4277" w:rsidP="009A2B19">
      <w:pPr>
        <w:tabs>
          <w:tab w:val="left" w:pos="90"/>
        </w:tabs>
        <w:ind w:left="450"/>
        <w:rPr>
          <w:rFonts w:ascii="Arial" w:hAnsi="Arial" w:cs="Arial"/>
        </w:rPr>
      </w:pPr>
    </w:p>
    <w:p w14:paraId="05AED10E" w14:textId="64CA2F3C" w:rsidR="00771D65" w:rsidRPr="00DA4EFC" w:rsidRDefault="00D90F74" w:rsidP="009A2B19">
      <w:pPr>
        <w:pStyle w:val="ListParagraph"/>
        <w:numPr>
          <w:ilvl w:val="0"/>
          <w:numId w:val="5"/>
        </w:numPr>
        <w:tabs>
          <w:tab w:val="left" w:pos="90"/>
        </w:tabs>
        <w:spacing w:line="276" w:lineRule="auto"/>
        <w:ind w:left="360" w:hanging="270"/>
        <w:rPr>
          <w:rFonts w:ascii="Arial" w:hAnsi="Arial" w:cs="Arial"/>
          <w:sz w:val="22"/>
        </w:rPr>
      </w:pPr>
      <w:r w:rsidRPr="00DA4EFC">
        <w:rPr>
          <w:rFonts w:ascii="Arial" w:hAnsi="Arial" w:cs="Arial"/>
          <w:sz w:val="22"/>
        </w:rPr>
        <w:t xml:space="preserve">To report the incident, click on “New Case” tab </w:t>
      </w:r>
    </w:p>
    <w:p w14:paraId="57F49653" w14:textId="3B830756" w:rsidR="00A64B7B" w:rsidRPr="00DA4EFC" w:rsidRDefault="00771D65" w:rsidP="009A2B19">
      <w:pPr>
        <w:pStyle w:val="ListParagraph"/>
        <w:numPr>
          <w:ilvl w:val="0"/>
          <w:numId w:val="5"/>
        </w:numPr>
        <w:tabs>
          <w:tab w:val="left" w:pos="90"/>
        </w:tabs>
        <w:spacing w:line="276" w:lineRule="auto"/>
        <w:ind w:left="360" w:hanging="270"/>
        <w:rPr>
          <w:rFonts w:ascii="Arial" w:hAnsi="Arial" w:cs="Arial"/>
          <w:sz w:val="22"/>
        </w:rPr>
      </w:pPr>
      <w:r w:rsidRPr="00DA4EFC">
        <w:rPr>
          <w:rFonts w:ascii="Arial" w:hAnsi="Arial" w:cs="Arial"/>
          <w:sz w:val="22"/>
        </w:rPr>
        <w:t>Enter the affected device descr</w:t>
      </w:r>
      <w:r w:rsidR="007C762D" w:rsidRPr="00DA4EFC">
        <w:rPr>
          <w:rFonts w:ascii="Arial" w:hAnsi="Arial" w:cs="Arial"/>
          <w:sz w:val="22"/>
        </w:rPr>
        <w:t>iption (i.e. Brand name, Model n</w:t>
      </w:r>
      <w:r w:rsidRPr="00DA4EFC">
        <w:rPr>
          <w:rFonts w:ascii="Arial" w:hAnsi="Arial" w:cs="Arial"/>
          <w:sz w:val="22"/>
        </w:rPr>
        <w:t>ame, Physical description)</w:t>
      </w:r>
    </w:p>
    <w:p w14:paraId="7D2EF488" w14:textId="7428ECC4" w:rsidR="00DA45AC" w:rsidRPr="00DA4EFC" w:rsidRDefault="009A1A1F" w:rsidP="009A2B19">
      <w:pPr>
        <w:pStyle w:val="ListParagraph"/>
        <w:numPr>
          <w:ilvl w:val="0"/>
          <w:numId w:val="5"/>
        </w:numPr>
        <w:tabs>
          <w:tab w:val="left" w:pos="90"/>
        </w:tabs>
        <w:spacing w:line="276" w:lineRule="auto"/>
        <w:ind w:left="360" w:hanging="270"/>
        <w:rPr>
          <w:rFonts w:ascii="Arial" w:hAnsi="Arial" w:cs="Arial"/>
          <w:sz w:val="22"/>
        </w:rPr>
      </w:pPr>
      <w:r w:rsidRPr="00DA4EFC">
        <w:rPr>
          <w:rFonts w:ascii="Arial" w:hAnsi="Arial" w:cs="Arial"/>
          <w:i/>
          <w:noProof/>
          <w:sz w:val="18"/>
          <w:szCs w:val="18"/>
        </w:rPr>
        <w:drawing>
          <wp:anchor distT="0" distB="0" distL="114300" distR="114300" simplePos="0" relativeHeight="251659264" behindDoc="1" locked="0" layoutInCell="1" allowOverlap="1" wp14:anchorId="106641C8" wp14:editId="68D2CD9A">
            <wp:simplePos x="0" y="0"/>
            <wp:positionH relativeFrom="page">
              <wp:posOffset>152400</wp:posOffset>
            </wp:positionH>
            <wp:positionV relativeFrom="paragraph">
              <wp:posOffset>725805</wp:posOffset>
            </wp:positionV>
            <wp:extent cx="7142480" cy="2508885"/>
            <wp:effectExtent l="152400" t="152400" r="363220" b="367665"/>
            <wp:wrapThrough wrapText="bothSides">
              <wp:wrapPolygon edited="0">
                <wp:start x="230" y="-1312"/>
                <wp:lineTo x="-461" y="-984"/>
                <wp:lineTo x="-403" y="22797"/>
                <wp:lineTo x="346" y="24273"/>
                <wp:lineTo x="403" y="24601"/>
                <wp:lineTo x="21777" y="24601"/>
                <wp:lineTo x="21834" y="24273"/>
                <wp:lineTo x="22526" y="22797"/>
                <wp:lineTo x="22641" y="20009"/>
                <wp:lineTo x="22641" y="1640"/>
                <wp:lineTo x="21950" y="-820"/>
                <wp:lineTo x="21892" y="-1312"/>
                <wp:lineTo x="230" y="-1312"/>
              </wp:wrapPolygon>
            </wp:wrapThrough>
            <wp:docPr id="29" name="Picture 29" descr="C:\Users\Momna Ali Shah\Desktop\lsds\download (6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omna Ali Shah\Desktop\lsds\download (6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7" b="22337"/>
                    <a:stretch/>
                  </pic:blipFill>
                  <pic:spPr bwMode="auto">
                    <a:xfrm>
                      <a:off x="0" y="0"/>
                      <a:ext cx="7142480" cy="25088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3597" w:rsidRPr="00DA4EFC">
        <w:rPr>
          <w:rFonts w:ascii="Arial" w:hAnsi="Arial" w:cs="Arial"/>
          <w:sz w:val="22"/>
        </w:rPr>
        <w:t xml:space="preserve">Select the option </w:t>
      </w:r>
      <w:r w:rsidR="00C91C2F" w:rsidRPr="00DA4EFC">
        <w:rPr>
          <w:rFonts w:ascii="Arial" w:hAnsi="Arial" w:cs="Arial"/>
          <w:sz w:val="22"/>
        </w:rPr>
        <w:t>“</w:t>
      </w:r>
      <w:r w:rsidR="00D03597" w:rsidRPr="00DA4EFC">
        <w:rPr>
          <w:rFonts w:ascii="Arial" w:hAnsi="Arial" w:cs="Arial"/>
          <w:sz w:val="22"/>
        </w:rPr>
        <w:t>Yes</w:t>
      </w:r>
      <w:r w:rsidR="00C91C2F" w:rsidRPr="00DA4EFC">
        <w:rPr>
          <w:rFonts w:ascii="Arial" w:hAnsi="Arial" w:cs="Arial"/>
          <w:sz w:val="22"/>
        </w:rPr>
        <w:t>”</w:t>
      </w:r>
      <w:r w:rsidR="00D03597" w:rsidRPr="00DA4EFC">
        <w:rPr>
          <w:rFonts w:ascii="Arial" w:hAnsi="Arial" w:cs="Arial"/>
          <w:sz w:val="22"/>
        </w:rPr>
        <w:t xml:space="preserve"> or </w:t>
      </w:r>
      <w:r w:rsidR="00C91C2F" w:rsidRPr="00DA4EFC">
        <w:rPr>
          <w:rFonts w:ascii="Arial" w:hAnsi="Arial" w:cs="Arial"/>
          <w:sz w:val="22"/>
        </w:rPr>
        <w:t>“</w:t>
      </w:r>
      <w:r w:rsidR="00D03597" w:rsidRPr="00DA4EFC">
        <w:rPr>
          <w:rFonts w:ascii="Arial" w:hAnsi="Arial" w:cs="Arial"/>
          <w:sz w:val="22"/>
        </w:rPr>
        <w:t>No</w:t>
      </w:r>
      <w:r w:rsidR="00C91C2F" w:rsidRPr="00DA4EFC">
        <w:rPr>
          <w:rFonts w:ascii="Arial" w:hAnsi="Arial" w:cs="Arial"/>
          <w:sz w:val="22"/>
        </w:rPr>
        <w:t>”</w:t>
      </w:r>
      <w:r w:rsidR="00D03597" w:rsidRPr="00DA4EFC">
        <w:rPr>
          <w:rFonts w:ascii="Arial" w:hAnsi="Arial" w:cs="Arial"/>
          <w:sz w:val="22"/>
        </w:rPr>
        <w:t xml:space="preserve"> depending upon the information you have</w:t>
      </w:r>
    </w:p>
    <w:p w14:paraId="435FA3A2" w14:textId="77777777" w:rsidR="00551B1A" w:rsidRPr="00DA4EFC" w:rsidRDefault="00551B1A" w:rsidP="001A4A63">
      <w:pPr>
        <w:spacing w:after="0"/>
        <w:rPr>
          <w:rFonts w:ascii="Arial" w:hAnsi="Arial" w:cs="Arial"/>
        </w:rPr>
      </w:pPr>
    </w:p>
    <w:p w14:paraId="02876AAC" w14:textId="43E80C5B" w:rsidR="00404045" w:rsidRPr="001A4A63" w:rsidRDefault="00404045" w:rsidP="001A4A63">
      <w:pPr>
        <w:pStyle w:val="F-FigureTitle"/>
        <w:spacing w:before="0" w:after="0"/>
        <w:ind w:left="0"/>
        <w:jc w:val="center"/>
      </w:pPr>
      <w:bookmarkStart w:id="67" w:name="_Toc526513374"/>
      <w:bookmarkStart w:id="68" w:name="_Toc526513523"/>
      <w:bookmarkStart w:id="69" w:name="_Toc526513671"/>
      <w:bookmarkStart w:id="70" w:name="_Toc526764039"/>
      <w:bookmarkStart w:id="71" w:name="_Toc526767507"/>
      <w:bookmarkStart w:id="72" w:name="_Toc526769061"/>
      <w:bookmarkStart w:id="73" w:name="_Toc521665759"/>
      <w:bookmarkStart w:id="74" w:name="_Toc521666060"/>
      <w:bookmarkStart w:id="75" w:name="_Toc521666438"/>
      <w:bookmarkStart w:id="76" w:name="_Toc521666504"/>
      <w:r w:rsidRPr="001A4A63">
        <w:t xml:space="preserve">Figure </w:t>
      </w:r>
      <w:r w:rsidRPr="001A4A63">
        <w:fldChar w:fldCharType="begin"/>
      </w:r>
      <w:r w:rsidRPr="001A4A63">
        <w:instrText xml:space="preserve"> SEQ Figure \* ARABIC </w:instrText>
      </w:r>
      <w:r w:rsidRPr="001A4A63">
        <w:fldChar w:fldCharType="separate"/>
      </w:r>
      <w:r w:rsidR="00BD6170">
        <w:rPr>
          <w:noProof/>
        </w:rPr>
        <w:t>3</w:t>
      </w:r>
      <w:r w:rsidRPr="001A4A63">
        <w:fldChar w:fldCharType="end"/>
      </w:r>
      <w:r w:rsidRPr="001A4A63">
        <w:t>–New Case</w:t>
      </w:r>
      <w:bookmarkStart w:id="77" w:name="_IMEI_Known_(YES)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</w:p>
    <w:p w14:paraId="07EB6A22" w14:textId="77777777" w:rsidR="00D03597" w:rsidRPr="00DA4EFC" w:rsidRDefault="00D03597" w:rsidP="00551B1A">
      <w:pPr>
        <w:rPr>
          <w:rFonts w:ascii="Arial" w:hAnsi="Arial" w:cs="Arial"/>
        </w:rPr>
      </w:pPr>
    </w:p>
    <w:p w14:paraId="6D53570B" w14:textId="77777777" w:rsidR="00D03597" w:rsidRPr="00DA4EFC" w:rsidRDefault="00D03597" w:rsidP="00551B1A">
      <w:pPr>
        <w:rPr>
          <w:rFonts w:ascii="Arial" w:hAnsi="Arial" w:cs="Arial"/>
        </w:rPr>
      </w:pPr>
    </w:p>
    <w:p w14:paraId="313F2B48" w14:textId="77777777" w:rsidR="00D03597" w:rsidRPr="00DA4EFC" w:rsidRDefault="00D03597" w:rsidP="00551B1A">
      <w:pPr>
        <w:rPr>
          <w:rFonts w:ascii="Arial" w:hAnsi="Arial" w:cs="Arial"/>
        </w:rPr>
      </w:pPr>
    </w:p>
    <w:p w14:paraId="5F6C4923" w14:textId="77777777" w:rsidR="00D03597" w:rsidRPr="00DA4EFC" w:rsidRDefault="00D03597" w:rsidP="00551B1A">
      <w:pPr>
        <w:rPr>
          <w:rFonts w:ascii="Arial" w:hAnsi="Arial" w:cs="Arial"/>
        </w:rPr>
      </w:pPr>
    </w:p>
    <w:p w14:paraId="583EB7B4" w14:textId="77777777" w:rsidR="00D03597" w:rsidRPr="00DA4EFC" w:rsidRDefault="00D03597" w:rsidP="00551B1A">
      <w:pPr>
        <w:rPr>
          <w:rFonts w:ascii="Arial" w:hAnsi="Arial" w:cs="Arial"/>
        </w:rPr>
      </w:pPr>
    </w:p>
    <w:p w14:paraId="791A551F" w14:textId="77777777" w:rsidR="00D03597" w:rsidRPr="00DA4EFC" w:rsidRDefault="00D03597" w:rsidP="00551B1A">
      <w:pPr>
        <w:rPr>
          <w:rFonts w:ascii="Arial" w:hAnsi="Arial" w:cs="Arial"/>
        </w:rPr>
      </w:pPr>
    </w:p>
    <w:p w14:paraId="02407336" w14:textId="77777777" w:rsidR="00D03597" w:rsidRPr="00DA4EFC" w:rsidRDefault="00D03597" w:rsidP="00551B1A">
      <w:pPr>
        <w:rPr>
          <w:rFonts w:ascii="Arial" w:hAnsi="Arial" w:cs="Arial"/>
        </w:rPr>
      </w:pPr>
    </w:p>
    <w:p w14:paraId="7D909649" w14:textId="77777777" w:rsidR="00D03597" w:rsidRPr="00DA4EFC" w:rsidRDefault="00D03597" w:rsidP="00551B1A">
      <w:pPr>
        <w:rPr>
          <w:rFonts w:ascii="Arial" w:hAnsi="Arial" w:cs="Arial"/>
        </w:rPr>
      </w:pPr>
    </w:p>
    <w:p w14:paraId="2EE26D27" w14:textId="77777777" w:rsidR="00D03597" w:rsidRPr="00DA4EFC" w:rsidRDefault="00D03597" w:rsidP="00551B1A">
      <w:pPr>
        <w:rPr>
          <w:rFonts w:ascii="Arial" w:hAnsi="Arial" w:cs="Arial"/>
        </w:rPr>
      </w:pPr>
    </w:p>
    <w:p w14:paraId="3F823AAC" w14:textId="77777777" w:rsidR="00D03597" w:rsidRPr="00DA4EFC" w:rsidRDefault="00D03597" w:rsidP="00551B1A">
      <w:pPr>
        <w:rPr>
          <w:rFonts w:ascii="Arial" w:hAnsi="Arial" w:cs="Arial"/>
        </w:rPr>
      </w:pPr>
    </w:p>
    <w:p w14:paraId="24334737" w14:textId="77777777" w:rsidR="00404045" w:rsidRPr="00DA4EFC" w:rsidRDefault="00404045" w:rsidP="00551B1A">
      <w:pPr>
        <w:rPr>
          <w:rFonts w:ascii="Arial" w:hAnsi="Arial" w:cs="Arial"/>
        </w:rPr>
      </w:pPr>
    </w:p>
    <w:p w14:paraId="79FBF66F" w14:textId="77777777" w:rsidR="00D03597" w:rsidRPr="00DA4EFC" w:rsidRDefault="00D03597" w:rsidP="00551B1A">
      <w:pPr>
        <w:rPr>
          <w:rFonts w:ascii="Arial" w:hAnsi="Arial" w:cs="Arial"/>
        </w:rPr>
      </w:pPr>
    </w:p>
    <w:p w14:paraId="06550C6E" w14:textId="77777777" w:rsidR="00DA4EFC" w:rsidRDefault="00DA4EFC" w:rsidP="00551B1A">
      <w:pPr>
        <w:rPr>
          <w:rFonts w:ascii="Arial" w:hAnsi="Arial" w:cs="Arial"/>
        </w:rPr>
      </w:pPr>
    </w:p>
    <w:p w14:paraId="07CA7A82" w14:textId="77777777" w:rsidR="00DA4EFC" w:rsidRPr="00DA4EFC" w:rsidRDefault="00DA4EFC" w:rsidP="00551B1A">
      <w:pPr>
        <w:rPr>
          <w:rFonts w:ascii="Arial" w:hAnsi="Arial" w:cs="Arial"/>
        </w:rPr>
      </w:pPr>
    </w:p>
    <w:p w14:paraId="5C21FA65" w14:textId="06855021" w:rsidR="007C762D" w:rsidRPr="009A2B19" w:rsidRDefault="004A300C" w:rsidP="009A2B19">
      <w:pPr>
        <w:pStyle w:val="Heading2"/>
        <w:numPr>
          <w:ilvl w:val="2"/>
          <w:numId w:val="18"/>
        </w:numPr>
        <w:spacing w:line="276" w:lineRule="auto"/>
        <w:ind w:left="360" w:hanging="810"/>
        <w:rPr>
          <w:rFonts w:ascii="Arial" w:hAnsi="Arial" w:cs="Arial"/>
          <w:b/>
          <w:color w:val="auto"/>
          <w:sz w:val="28"/>
          <w:szCs w:val="28"/>
        </w:rPr>
      </w:pPr>
      <w:bookmarkStart w:id="78" w:name="_Toc527627082"/>
      <w:r w:rsidRPr="009A2B19">
        <w:rPr>
          <w:rFonts w:ascii="Arial" w:hAnsi="Arial" w:cs="Arial"/>
          <w:b/>
          <w:color w:val="auto"/>
          <w:sz w:val="28"/>
          <w:szCs w:val="28"/>
        </w:rPr>
        <w:lastRenderedPageBreak/>
        <w:t>IMEI Known</w:t>
      </w:r>
      <w:bookmarkEnd w:id="78"/>
    </w:p>
    <w:p w14:paraId="5C1D49B1" w14:textId="77777777" w:rsidR="00787C86" w:rsidRPr="00DA4EFC" w:rsidRDefault="00787C86" w:rsidP="00787C86">
      <w:pPr>
        <w:spacing w:after="0" w:line="240" w:lineRule="auto"/>
        <w:rPr>
          <w:rFonts w:ascii="Arial" w:hAnsi="Arial" w:cs="Arial"/>
          <w:b/>
          <w:sz w:val="22"/>
          <w:u w:val="single"/>
        </w:rPr>
      </w:pPr>
    </w:p>
    <w:p w14:paraId="2DC1C34B" w14:textId="76EA5F8C" w:rsidR="005B5E91" w:rsidRPr="00DA4EFC" w:rsidRDefault="00627786" w:rsidP="004E5987">
      <w:pPr>
        <w:pStyle w:val="ListParagraph"/>
        <w:numPr>
          <w:ilvl w:val="0"/>
          <w:numId w:val="5"/>
        </w:numPr>
        <w:tabs>
          <w:tab w:val="left" w:pos="810"/>
        </w:tabs>
        <w:spacing w:after="0" w:line="276" w:lineRule="auto"/>
        <w:ind w:left="630" w:hanging="270"/>
        <w:rPr>
          <w:rFonts w:ascii="Arial" w:hAnsi="Arial" w:cs="Arial"/>
          <w:sz w:val="22"/>
        </w:rPr>
      </w:pPr>
      <w:r w:rsidRPr="00DA4EFC">
        <w:rPr>
          <w:rFonts w:ascii="Arial" w:hAnsi="Arial" w:cs="Arial"/>
          <w:sz w:val="22"/>
        </w:rPr>
        <w:t xml:space="preserve">If </w:t>
      </w:r>
      <w:r w:rsidR="00730E7D" w:rsidRPr="00DA4EFC">
        <w:rPr>
          <w:rFonts w:ascii="Arial" w:hAnsi="Arial" w:cs="Arial"/>
          <w:sz w:val="22"/>
        </w:rPr>
        <w:t>affected</w:t>
      </w:r>
      <w:r w:rsidRPr="00DA4EFC">
        <w:rPr>
          <w:rFonts w:ascii="Arial" w:hAnsi="Arial" w:cs="Arial"/>
          <w:sz w:val="22"/>
        </w:rPr>
        <w:t xml:space="preserve"> IMEI</w:t>
      </w:r>
      <w:r w:rsidR="00730E7D" w:rsidRPr="00DA4EFC">
        <w:rPr>
          <w:rFonts w:ascii="Arial" w:hAnsi="Arial" w:cs="Arial"/>
          <w:sz w:val="22"/>
        </w:rPr>
        <w:t xml:space="preserve"> is known</w:t>
      </w:r>
      <w:r w:rsidR="007C762D" w:rsidRPr="00DA4EFC">
        <w:rPr>
          <w:rFonts w:ascii="Arial" w:hAnsi="Arial" w:cs="Arial"/>
          <w:sz w:val="22"/>
        </w:rPr>
        <w:t>,</w:t>
      </w:r>
      <w:r w:rsidR="00A53CDB" w:rsidRPr="00DA4EFC">
        <w:rPr>
          <w:rFonts w:ascii="Arial" w:hAnsi="Arial" w:cs="Arial"/>
          <w:sz w:val="22"/>
        </w:rPr>
        <w:t xml:space="preserve"> </w:t>
      </w:r>
      <w:r w:rsidR="00730E7D" w:rsidRPr="00DA4EFC">
        <w:rPr>
          <w:rFonts w:ascii="Arial" w:hAnsi="Arial" w:cs="Arial"/>
          <w:sz w:val="22"/>
        </w:rPr>
        <w:t xml:space="preserve">select </w:t>
      </w:r>
      <w:r w:rsidR="000836AA" w:rsidRPr="00DA4EFC">
        <w:rPr>
          <w:rFonts w:ascii="Arial" w:hAnsi="Arial" w:cs="Arial"/>
          <w:sz w:val="22"/>
        </w:rPr>
        <w:t>“</w:t>
      </w:r>
      <w:r w:rsidR="00BF48D4" w:rsidRPr="00DA4EFC">
        <w:rPr>
          <w:rFonts w:ascii="Arial" w:hAnsi="Arial" w:cs="Arial"/>
          <w:sz w:val="22"/>
        </w:rPr>
        <w:t>Yes</w:t>
      </w:r>
      <w:r w:rsidR="000836AA" w:rsidRPr="00DA4EFC">
        <w:rPr>
          <w:rFonts w:ascii="Arial" w:hAnsi="Arial" w:cs="Arial"/>
          <w:sz w:val="22"/>
        </w:rPr>
        <w:t xml:space="preserve">” </w:t>
      </w:r>
      <w:r w:rsidR="00730E7D" w:rsidRPr="00DA4EFC">
        <w:rPr>
          <w:rFonts w:ascii="Arial" w:hAnsi="Arial" w:cs="Arial"/>
          <w:sz w:val="22"/>
        </w:rPr>
        <w:t xml:space="preserve">option </w:t>
      </w:r>
    </w:p>
    <w:p w14:paraId="5F8A8E0B" w14:textId="669FD70E" w:rsidR="002E47E0" w:rsidRPr="00DA4EFC" w:rsidRDefault="0093021A" w:rsidP="004E5987">
      <w:pPr>
        <w:pStyle w:val="ListParagraph"/>
        <w:numPr>
          <w:ilvl w:val="0"/>
          <w:numId w:val="5"/>
        </w:numPr>
        <w:tabs>
          <w:tab w:val="left" w:pos="810"/>
        </w:tabs>
        <w:spacing w:after="0" w:line="276" w:lineRule="auto"/>
        <w:ind w:left="630" w:hanging="270"/>
        <w:rPr>
          <w:rFonts w:ascii="Arial" w:hAnsi="Arial" w:cs="Arial"/>
          <w:sz w:val="22"/>
        </w:rPr>
      </w:pPr>
      <w:r w:rsidRPr="00DA4EFC">
        <w:rPr>
          <w:rFonts w:ascii="Arial" w:hAnsi="Arial" w:cs="Arial"/>
          <w:sz w:val="22"/>
        </w:rPr>
        <w:t>To a</w:t>
      </w:r>
      <w:r w:rsidR="00730E7D" w:rsidRPr="00DA4EFC">
        <w:rPr>
          <w:rFonts w:ascii="Arial" w:hAnsi="Arial" w:cs="Arial"/>
          <w:sz w:val="22"/>
        </w:rPr>
        <w:t>dd affected MSISDN</w:t>
      </w:r>
      <w:r w:rsidR="00E6731C" w:rsidRPr="00DA4EFC">
        <w:rPr>
          <w:rFonts w:ascii="Arial" w:hAnsi="Arial" w:cs="Arial"/>
          <w:sz w:val="22"/>
        </w:rPr>
        <w:t>(</w:t>
      </w:r>
      <w:r w:rsidR="00730E7D" w:rsidRPr="00DA4EFC">
        <w:rPr>
          <w:rFonts w:ascii="Arial" w:hAnsi="Arial" w:cs="Arial"/>
          <w:sz w:val="22"/>
        </w:rPr>
        <w:t>s</w:t>
      </w:r>
      <w:r w:rsidR="00E6731C" w:rsidRPr="00DA4EFC">
        <w:rPr>
          <w:rFonts w:ascii="Arial" w:hAnsi="Arial" w:cs="Arial"/>
          <w:sz w:val="22"/>
        </w:rPr>
        <w:t>)</w:t>
      </w:r>
      <w:r w:rsidR="00730E7D" w:rsidRPr="00DA4EFC">
        <w:rPr>
          <w:rFonts w:ascii="Arial" w:hAnsi="Arial" w:cs="Arial"/>
          <w:sz w:val="22"/>
        </w:rPr>
        <w:t xml:space="preserve"> </w:t>
      </w:r>
      <w:r w:rsidRPr="00DA4EFC">
        <w:rPr>
          <w:rFonts w:ascii="Arial" w:hAnsi="Arial" w:cs="Arial"/>
          <w:sz w:val="22"/>
        </w:rPr>
        <w:t>click</w:t>
      </w:r>
      <w:r w:rsidR="00730E7D" w:rsidRPr="00DA4EFC">
        <w:rPr>
          <w:rFonts w:ascii="Arial" w:hAnsi="Arial" w:cs="Arial"/>
          <w:sz w:val="22"/>
        </w:rPr>
        <w:t xml:space="preserve"> on “Add New”</w:t>
      </w:r>
      <w:r w:rsidRPr="00DA4EFC">
        <w:rPr>
          <w:rFonts w:ascii="Arial" w:hAnsi="Arial" w:cs="Arial"/>
          <w:sz w:val="22"/>
        </w:rPr>
        <w:t xml:space="preserve"> b</w:t>
      </w:r>
      <w:r w:rsidR="00730E7D" w:rsidRPr="00DA4EFC">
        <w:rPr>
          <w:rFonts w:ascii="Arial" w:hAnsi="Arial" w:cs="Arial"/>
          <w:sz w:val="22"/>
        </w:rPr>
        <w:t>utton</w:t>
      </w:r>
    </w:p>
    <w:p w14:paraId="0DDFDDF2" w14:textId="2CBCD292" w:rsidR="006F3716" w:rsidRPr="00DA4EFC" w:rsidRDefault="001E101E" w:rsidP="001E101E">
      <w:pPr>
        <w:pStyle w:val="ListParagraph"/>
        <w:tabs>
          <w:tab w:val="left" w:pos="360"/>
          <w:tab w:val="left" w:pos="630"/>
        </w:tabs>
        <w:spacing w:after="0"/>
        <w:ind w:left="-1080" w:right="-900"/>
        <w:rPr>
          <w:rFonts w:ascii="Arial" w:hAnsi="Arial" w:cs="Arial"/>
        </w:rPr>
      </w:pPr>
      <w:r w:rsidRPr="00DA4EFC">
        <w:rPr>
          <w:rFonts w:ascii="Arial" w:hAnsi="Arial" w:cs="Arial"/>
          <w:noProof/>
        </w:rPr>
        <w:drawing>
          <wp:inline distT="0" distB="0" distL="0" distR="0" wp14:anchorId="01BDAA31" wp14:editId="670EEA4A">
            <wp:extent cx="7025403" cy="2460625"/>
            <wp:effectExtent l="152400" t="152400" r="366395" b="358775"/>
            <wp:docPr id="8" name="Picture 8" descr="C:\Users\Momna Ali Shah\Desktop\lsds\download (4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omna Ali Shah\Desktop\lsds\download (41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77" b="33987"/>
                    <a:stretch/>
                  </pic:blipFill>
                  <pic:spPr bwMode="auto">
                    <a:xfrm>
                      <a:off x="0" y="0"/>
                      <a:ext cx="7045514" cy="246766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07212" w14:textId="77806490" w:rsidR="00192F20" w:rsidRPr="00DA4EFC" w:rsidRDefault="00EC1483" w:rsidP="001A4A63">
      <w:pPr>
        <w:pStyle w:val="F-FigureTitle"/>
        <w:spacing w:before="0" w:after="0"/>
        <w:ind w:left="0"/>
        <w:jc w:val="center"/>
        <w:rPr>
          <w:noProof/>
        </w:rPr>
      </w:pPr>
      <w:bookmarkStart w:id="79" w:name="_Toc521445309"/>
      <w:bookmarkStart w:id="80" w:name="_Toc521487514"/>
      <w:bookmarkStart w:id="81" w:name="_Toc521665760"/>
      <w:bookmarkStart w:id="82" w:name="_Toc521666439"/>
      <w:bookmarkStart w:id="83" w:name="_Toc521666505"/>
      <w:bookmarkStart w:id="84" w:name="_Toc526513375"/>
      <w:bookmarkStart w:id="85" w:name="_Toc526513524"/>
      <w:bookmarkStart w:id="86" w:name="_Toc526513672"/>
      <w:bookmarkStart w:id="87" w:name="_Toc526764040"/>
      <w:bookmarkStart w:id="88" w:name="_Toc526767508"/>
      <w:bookmarkStart w:id="89" w:name="_Toc526769062"/>
      <w:bookmarkEnd w:id="79"/>
      <w:bookmarkEnd w:id="80"/>
      <w:bookmarkEnd w:id="81"/>
      <w:bookmarkEnd w:id="82"/>
      <w:bookmarkEnd w:id="83"/>
      <w:r w:rsidRPr="00DA4EFC">
        <w:t xml:space="preserve">Figure </w:t>
      </w:r>
      <w:r w:rsidR="00955431" w:rsidRPr="00DA4EFC">
        <w:rPr>
          <w:noProof/>
        </w:rPr>
        <w:fldChar w:fldCharType="begin"/>
      </w:r>
      <w:r w:rsidR="00955431" w:rsidRPr="00DA4EFC">
        <w:rPr>
          <w:noProof/>
        </w:rPr>
        <w:instrText xml:space="preserve"> SEQ Figure \* ARABIC </w:instrText>
      </w:r>
      <w:r w:rsidR="00955431" w:rsidRPr="00DA4EFC">
        <w:rPr>
          <w:noProof/>
        </w:rPr>
        <w:fldChar w:fldCharType="separate"/>
      </w:r>
      <w:r w:rsidR="00BD6170">
        <w:rPr>
          <w:noProof/>
        </w:rPr>
        <w:t>4</w:t>
      </w:r>
      <w:r w:rsidR="00955431" w:rsidRPr="00DA4EFC">
        <w:rPr>
          <w:noProof/>
        </w:rPr>
        <w:fldChar w:fldCharType="end"/>
      </w:r>
      <w:r w:rsidR="00EF7A88" w:rsidRPr="00DA4EFC">
        <w:rPr>
          <w:noProof/>
        </w:rPr>
        <w:t>–</w:t>
      </w:r>
      <w:r w:rsidRPr="00DA4EFC">
        <w:rPr>
          <w:noProof/>
        </w:rPr>
        <w:t>IMEI Known</w:t>
      </w:r>
      <w:bookmarkEnd w:id="84"/>
      <w:bookmarkEnd w:id="85"/>
      <w:bookmarkEnd w:id="86"/>
      <w:bookmarkEnd w:id="87"/>
      <w:bookmarkEnd w:id="88"/>
      <w:bookmarkEnd w:id="89"/>
    </w:p>
    <w:p w14:paraId="598024DF" w14:textId="77777777" w:rsidR="00DA4EFC" w:rsidRPr="00DA4EFC" w:rsidRDefault="00DA4EFC" w:rsidP="00DA4EFC">
      <w:pPr>
        <w:rPr>
          <w:rFonts w:ascii="Arial" w:hAnsi="Arial" w:cs="Arial"/>
        </w:rPr>
      </w:pPr>
    </w:p>
    <w:p w14:paraId="76A084B1" w14:textId="68189F21" w:rsidR="005B5E91" w:rsidRPr="00DA4EFC" w:rsidRDefault="004A300C" w:rsidP="00115685">
      <w:pPr>
        <w:pStyle w:val="ListParagraph"/>
        <w:numPr>
          <w:ilvl w:val="0"/>
          <w:numId w:val="5"/>
        </w:numPr>
        <w:tabs>
          <w:tab w:val="left" w:pos="630"/>
        </w:tabs>
        <w:spacing w:after="0" w:line="276" w:lineRule="auto"/>
        <w:rPr>
          <w:rFonts w:ascii="Arial" w:hAnsi="Arial" w:cs="Arial"/>
          <w:sz w:val="22"/>
        </w:rPr>
      </w:pPr>
      <w:r w:rsidRPr="00DA4EFC">
        <w:rPr>
          <w:rFonts w:ascii="Arial" w:hAnsi="Arial" w:cs="Arial"/>
          <w:sz w:val="22"/>
        </w:rPr>
        <w:t>The syst</w:t>
      </w:r>
      <w:r w:rsidR="007C762D" w:rsidRPr="00DA4EFC">
        <w:rPr>
          <w:rFonts w:ascii="Arial" w:hAnsi="Arial" w:cs="Arial"/>
          <w:sz w:val="22"/>
        </w:rPr>
        <w:t>em prompts to</w:t>
      </w:r>
      <w:r w:rsidR="00303805" w:rsidRPr="00DA4EFC">
        <w:rPr>
          <w:rFonts w:ascii="Arial" w:hAnsi="Arial" w:cs="Arial"/>
          <w:sz w:val="22"/>
        </w:rPr>
        <w:t xml:space="preserve"> </w:t>
      </w:r>
      <w:r w:rsidR="005B5E91" w:rsidRPr="00DA4EFC">
        <w:rPr>
          <w:rFonts w:ascii="Arial" w:hAnsi="Arial" w:cs="Arial"/>
          <w:sz w:val="22"/>
        </w:rPr>
        <w:t>enter</w:t>
      </w:r>
      <w:r w:rsidR="00303805" w:rsidRPr="00DA4EFC">
        <w:rPr>
          <w:rFonts w:ascii="Arial" w:hAnsi="Arial" w:cs="Arial"/>
          <w:sz w:val="22"/>
        </w:rPr>
        <w:t xml:space="preserve"> MSISDN</w:t>
      </w:r>
      <w:r w:rsidR="00CC2B85" w:rsidRPr="00DA4EFC">
        <w:rPr>
          <w:rFonts w:ascii="Arial" w:hAnsi="Arial" w:cs="Arial"/>
          <w:sz w:val="22"/>
        </w:rPr>
        <w:t>, enter</w:t>
      </w:r>
      <w:r w:rsidRPr="00DA4EFC">
        <w:rPr>
          <w:rFonts w:ascii="Arial" w:hAnsi="Arial" w:cs="Arial"/>
          <w:sz w:val="22"/>
        </w:rPr>
        <w:t xml:space="preserve"> the affected MSISDN </w:t>
      </w:r>
    </w:p>
    <w:p w14:paraId="26B524EC" w14:textId="18BA0FA8" w:rsidR="00C56759" w:rsidRPr="00DA4EFC" w:rsidRDefault="004A300C" w:rsidP="00115685">
      <w:pPr>
        <w:pStyle w:val="ListParagraph"/>
        <w:tabs>
          <w:tab w:val="left" w:pos="630"/>
        </w:tabs>
        <w:spacing w:after="0" w:line="276" w:lineRule="auto"/>
        <w:rPr>
          <w:rFonts w:ascii="Arial" w:hAnsi="Arial" w:cs="Arial"/>
          <w:sz w:val="22"/>
        </w:rPr>
      </w:pPr>
      <w:r w:rsidRPr="00DA4EFC">
        <w:rPr>
          <w:rFonts w:ascii="Arial" w:hAnsi="Arial" w:cs="Arial"/>
          <w:b/>
          <w:sz w:val="22"/>
        </w:rPr>
        <w:t>Note:</w:t>
      </w:r>
      <w:r w:rsidRPr="00DA4EFC">
        <w:rPr>
          <w:rFonts w:ascii="Arial" w:hAnsi="Arial" w:cs="Arial"/>
          <w:sz w:val="22"/>
        </w:rPr>
        <w:t xml:space="preserve"> </w:t>
      </w:r>
      <w:r w:rsidR="00CC2B85" w:rsidRPr="00DA4EFC">
        <w:rPr>
          <w:rFonts w:ascii="Arial" w:hAnsi="Arial" w:cs="Arial"/>
          <w:sz w:val="22"/>
        </w:rPr>
        <w:t>MSI</w:t>
      </w:r>
      <w:r w:rsidR="006B3CD3" w:rsidRPr="00DA4EFC">
        <w:rPr>
          <w:rFonts w:ascii="Arial" w:hAnsi="Arial" w:cs="Arial"/>
          <w:sz w:val="22"/>
        </w:rPr>
        <w:t xml:space="preserve">SDN should be numeric and </w:t>
      </w:r>
      <w:r w:rsidR="0093021A" w:rsidRPr="00DA4EFC">
        <w:rPr>
          <w:rFonts w:ascii="Arial" w:hAnsi="Arial" w:cs="Arial"/>
          <w:sz w:val="22"/>
        </w:rPr>
        <w:t xml:space="preserve">of </w:t>
      </w:r>
      <w:r w:rsidR="005B5E91" w:rsidRPr="00DA4EFC">
        <w:rPr>
          <w:rFonts w:ascii="Arial" w:hAnsi="Arial" w:cs="Arial"/>
          <w:sz w:val="22"/>
        </w:rPr>
        <w:t xml:space="preserve">7-16 </w:t>
      </w:r>
      <w:r w:rsidR="0093021A" w:rsidRPr="00DA4EFC">
        <w:rPr>
          <w:rFonts w:ascii="Arial" w:hAnsi="Arial" w:cs="Arial"/>
          <w:sz w:val="22"/>
        </w:rPr>
        <w:t>digits long</w:t>
      </w:r>
      <w:r w:rsidR="009A2B19">
        <w:rPr>
          <w:rFonts w:ascii="Arial" w:hAnsi="Arial" w:cs="Arial"/>
          <w:sz w:val="22"/>
        </w:rPr>
        <w:t>.</w:t>
      </w:r>
    </w:p>
    <w:p w14:paraId="3DC9124F" w14:textId="681CCBC3" w:rsidR="0082572E" w:rsidRPr="00DA4EFC" w:rsidRDefault="006B3CD3" w:rsidP="00115685">
      <w:pPr>
        <w:pStyle w:val="ListParagraph"/>
        <w:numPr>
          <w:ilvl w:val="0"/>
          <w:numId w:val="5"/>
        </w:numPr>
        <w:tabs>
          <w:tab w:val="left" w:pos="540"/>
          <w:tab w:val="left" w:pos="630"/>
        </w:tabs>
        <w:spacing w:after="0" w:line="276" w:lineRule="auto"/>
        <w:rPr>
          <w:rFonts w:ascii="Arial" w:hAnsi="Arial" w:cs="Arial"/>
          <w:sz w:val="22"/>
        </w:rPr>
      </w:pPr>
      <w:r w:rsidRPr="00DA4EFC">
        <w:rPr>
          <w:rFonts w:ascii="Arial" w:hAnsi="Arial" w:cs="Arial"/>
          <w:sz w:val="22"/>
        </w:rPr>
        <w:t xml:space="preserve">Re-enter the affected </w:t>
      </w:r>
      <w:r w:rsidR="004A300C" w:rsidRPr="00DA4EFC">
        <w:rPr>
          <w:rFonts w:ascii="Arial" w:hAnsi="Arial" w:cs="Arial"/>
          <w:sz w:val="22"/>
        </w:rPr>
        <w:t>MSISDN</w:t>
      </w:r>
      <w:r w:rsidR="0082572E" w:rsidRPr="00DA4EFC">
        <w:rPr>
          <w:rFonts w:ascii="Arial" w:hAnsi="Arial" w:cs="Arial"/>
          <w:sz w:val="22"/>
        </w:rPr>
        <w:t xml:space="preserve"> </w:t>
      </w:r>
    </w:p>
    <w:p w14:paraId="57FFBD53" w14:textId="4A666E43" w:rsidR="005B5E91" w:rsidRPr="00DA4EFC" w:rsidRDefault="004A300C" w:rsidP="00115685">
      <w:pPr>
        <w:pStyle w:val="ListParagraph"/>
        <w:numPr>
          <w:ilvl w:val="0"/>
          <w:numId w:val="5"/>
        </w:numPr>
        <w:tabs>
          <w:tab w:val="left" w:pos="540"/>
          <w:tab w:val="left" w:pos="630"/>
        </w:tabs>
        <w:spacing w:after="0" w:line="276" w:lineRule="auto"/>
        <w:rPr>
          <w:rFonts w:ascii="Arial" w:hAnsi="Arial" w:cs="Arial"/>
          <w:sz w:val="22"/>
        </w:rPr>
      </w:pPr>
      <w:r w:rsidRPr="00DA4EFC">
        <w:rPr>
          <w:rFonts w:ascii="Arial" w:hAnsi="Arial" w:cs="Arial"/>
          <w:sz w:val="22"/>
        </w:rPr>
        <w:t>Click the “Save” button</w:t>
      </w:r>
    </w:p>
    <w:p w14:paraId="002543F8" w14:textId="0B302E56" w:rsidR="008875DD" w:rsidRDefault="005B5E91" w:rsidP="00115685">
      <w:pPr>
        <w:pStyle w:val="ListParagraph"/>
        <w:tabs>
          <w:tab w:val="left" w:pos="540"/>
          <w:tab w:val="left" w:pos="630"/>
        </w:tabs>
        <w:spacing w:after="0" w:line="276" w:lineRule="auto"/>
        <w:rPr>
          <w:rFonts w:ascii="Arial" w:hAnsi="Arial" w:cs="Arial"/>
          <w:sz w:val="22"/>
        </w:rPr>
      </w:pPr>
      <w:r w:rsidRPr="00DA4EFC">
        <w:rPr>
          <w:rFonts w:ascii="Arial" w:hAnsi="Arial" w:cs="Arial"/>
          <w:b/>
          <w:sz w:val="22"/>
        </w:rPr>
        <w:t>Note</w:t>
      </w:r>
      <w:r w:rsidRPr="00DA4EFC">
        <w:rPr>
          <w:rFonts w:ascii="Arial" w:hAnsi="Arial" w:cs="Arial"/>
          <w:sz w:val="22"/>
        </w:rPr>
        <w:t>:</w:t>
      </w:r>
      <w:r w:rsidR="009A2B19">
        <w:rPr>
          <w:rFonts w:ascii="Arial" w:hAnsi="Arial" w:cs="Arial"/>
          <w:sz w:val="22"/>
        </w:rPr>
        <w:t xml:space="preserve"> For multiple MSISDNs perform</w:t>
      </w:r>
      <w:r w:rsidR="001E101E" w:rsidRPr="00DA4EFC">
        <w:rPr>
          <w:rFonts w:ascii="Arial" w:hAnsi="Arial" w:cs="Arial"/>
          <w:sz w:val="22"/>
        </w:rPr>
        <w:t xml:space="preserve"> steps </w:t>
      </w:r>
      <w:r w:rsidR="003725D5" w:rsidRPr="00DA4EFC">
        <w:rPr>
          <w:rFonts w:ascii="Arial" w:hAnsi="Arial" w:cs="Arial"/>
          <w:sz w:val="22"/>
        </w:rPr>
        <w:t>5</w:t>
      </w:r>
      <w:r w:rsidR="001E101E" w:rsidRPr="00DA4EFC">
        <w:rPr>
          <w:rFonts w:ascii="Arial" w:hAnsi="Arial" w:cs="Arial"/>
          <w:sz w:val="22"/>
        </w:rPr>
        <w:t xml:space="preserve">- </w:t>
      </w:r>
      <w:r w:rsidR="0093021A" w:rsidRPr="00DA4EFC">
        <w:rPr>
          <w:rFonts w:ascii="Arial" w:hAnsi="Arial" w:cs="Arial"/>
          <w:sz w:val="22"/>
        </w:rPr>
        <w:t>8</w:t>
      </w:r>
    </w:p>
    <w:p w14:paraId="302BB439" w14:textId="77777777" w:rsidR="00E4142C" w:rsidRPr="00DA4EFC" w:rsidRDefault="00E4142C" w:rsidP="00115685">
      <w:pPr>
        <w:pStyle w:val="ListParagraph"/>
        <w:tabs>
          <w:tab w:val="left" w:pos="540"/>
          <w:tab w:val="left" w:pos="630"/>
        </w:tabs>
        <w:spacing w:after="0" w:line="276" w:lineRule="auto"/>
        <w:rPr>
          <w:rFonts w:ascii="Arial" w:hAnsi="Arial" w:cs="Arial"/>
          <w:sz w:val="22"/>
        </w:rPr>
      </w:pPr>
    </w:p>
    <w:p w14:paraId="3DB2DCB0" w14:textId="40D5342F" w:rsidR="00550C85" w:rsidRPr="00DA4EFC" w:rsidRDefault="00404045" w:rsidP="001E101E">
      <w:pPr>
        <w:pStyle w:val="ListParagraph"/>
        <w:tabs>
          <w:tab w:val="left" w:pos="540"/>
          <w:tab w:val="left" w:pos="630"/>
        </w:tabs>
        <w:spacing w:after="0"/>
        <w:ind w:left="-1080" w:right="-900"/>
        <w:rPr>
          <w:rFonts w:ascii="Arial" w:hAnsi="Arial" w:cs="Arial"/>
        </w:rPr>
      </w:pPr>
      <w:r w:rsidRPr="00DA4EFC">
        <w:rPr>
          <w:rFonts w:ascii="Arial" w:hAnsi="Arial" w:cs="Arial"/>
          <w:noProof/>
        </w:rPr>
        <w:drawing>
          <wp:inline distT="0" distB="0" distL="0" distR="0" wp14:anchorId="08592EFE" wp14:editId="355DC24E">
            <wp:extent cx="7096125" cy="2703286"/>
            <wp:effectExtent l="152400" t="152400" r="352425" b="363855"/>
            <wp:docPr id="1" name="Picture 1" descr="C:\Users\Momna Ali Shah\Desktop\LSDS CHANGES\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omna Ali Shah\Desktop\LSDS CHANGES\49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4981" cy="271046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3C588B" w14:textId="514345B7" w:rsidR="00404045" w:rsidRPr="00E4142C" w:rsidRDefault="00EC1483" w:rsidP="001A4A63">
      <w:pPr>
        <w:pStyle w:val="F-FigureTitle"/>
        <w:spacing w:before="0" w:after="0"/>
        <w:ind w:left="0"/>
        <w:jc w:val="center"/>
        <w:rPr>
          <w:noProof/>
        </w:rPr>
      </w:pPr>
      <w:bookmarkStart w:id="90" w:name="_Toc521445310"/>
      <w:bookmarkStart w:id="91" w:name="_Toc521487515"/>
      <w:bookmarkStart w:id="92" w:name="_Toc521665761"/>
      <w:bookmarkStart w:id="93" w:name="_Toc521666440"/>
      <w:bookmarkStart w:id="94" w:name="_Toc521666506"/>
      <w:bookmarkStart w:id="95" w:name="_Toc526513376"/>
      <w:bookmarkStart w:id="96" w:name="_Toc526513525"/>
      <w:bookmarkStart w:id="97" w:name="_Toc526513673"/>
      <w:bookmarkStart w:id="98" w:name="_Toc526764041"/>
      <w:bookmarkStart w:id="99" w:name="_Toc526767509"/>
      <w:bookmarkStart w:id="100" w:name="_Toc526769063"/>
      <w:r w:rsidRPr="00DA4EFC">
        <w:t xml:space="preserve">Figure </w:t>
      </w:r>
      <w:r w:rsidR="00955431" w:rsidRPr="00DA4EFC">
        <w:rPr>
          <w:noProof/>
        </w:rPr>
        <w:fldChar w:fldCharType="begin"/>
      </w:r>
      <w:r w:rsidR="00955431" w:rsidRPr="00DA4EFC">
        <w:rPr>
          <w:noProof/>
        </w:rPr>
        <w:instrText xml:space="preserve"> SEQ Figure \* ARABIC </w:instrText>
      </w:r>
      <w:r w:rsidR="00955431" w:rsidRPr="00DA4EFC">
        <w:rPr>
          <w:noProof/>
        </w:rPr>
        <w:fldChar w:fldCharType="separate"/>
      </w:r>
      <w:r w:rsidR="00BD6170">
        <w:rPr>
          <w:noProof/>
        </w:rPr>
        <w:t>5</w:t>
      </w:r>
      <w:r w:rsidR="00955431" w:rsidRPr="00DA4EFC">
        <w:rPr>
          <w:noProof/>
        </w:rPr>
        <w:fldChar w:fldCharType="end"/>
      </w:r>
      <w:r w:rsidR="00EF7A88" w:rsidRPr="00DA4EFC">
        <w:rPr>
          <w:noProof/>
        </w:rPr>
        <w:t>–</w:t>
      </w:r>
      <w:r w:rsidR="00972441" w:rsidRPr="00DA4EFC">
        <w:rPr>
          <w:noProof/>
        </w:rPr>
        <w:t>Add MSISDN</w:t>
      </w:r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</w:p>
    <w:p w14:paraId="31F46D3F" w14:textId="71F13456" w:rsidR="00E62742" w:rsidRPr="00DA4EFC" w:rsidRDefault="00627786" w:rsidP="009A2B19">
      <w:pPr>
        <w:pStyle w:val="ListParagraph"/>
        <w:numPr>
          <w:ilvl w:val="0"/>
          <w:numId w:val="5"/>
        </w:numPr>
        <w:tabs>
          <w:tab w:val="left" w:pos="540"/>
          <w:tab w:val="left" w:pos="630"/>
        </w:tabs>
        <w:spacing w:after="0" w:line="276" w:lineRule="auto"/>
        <w:rPr>
          <w:rFonts w:ascii="Arial" w:hAnsi="Arial" w:cs="Arial"/>
          <w:sz w:val="22"/>
        </w:rPr>
      </w:pPr>
      <w:r w:rsidRPr="00DA4EFC">
        <w:rPr>
          <w:rFonts w:ascii="Arial" w:hAnsi="Arial" w:cs="Arial"/>
          <w:sz w:val="22"/>
        </w:rPr>
        <w:lastRenderedPageBreak/>
        <w:t xml:space="preserve">To add </w:t>
      </w:r>
      <w:r w:rsidR="0093021A" w:rsidRPr="00DA4EFC">
        <w:rPr>
          <w:rFonts w:ascii="Arial" w:hAnsi="Arial" w:cs="Arial"/>
          <w:sz w:val="22"/>
        </w:rPr>
        <w:t xml:space="preserve">affected </w:t>
      </w:r>
      <w:r w:rsidRPr="00DA4EFC">
        <w:rPr>
          <w:rFonts w:ascii="Arial" w:hAnsi="Arial" w:cs="Arial"/>
          <w:sz w:val="22"/>
        </w:rPr>
        <w:t>IMEIs, c</w:t>
      </w:r>
      <w:r w:rsidR="005411E1" w:rsidRPr="00DA4EFC">
        <w:rPr>
          <w:rFonts w:ascii="Arial" w:hAnsi="Arial" w:cs="Arial"/>
          <w:sz w:val="22"/>
        </w:rPr>
        <w:t xml:space="preserve">lick on the” </w:t>
      </w:r>
      <w:r w:rsidRPr="00DA4EFC">
        <w:rPr>
          <w:rFonts w:ascii="Arial" w:hAnsi="Arial" w:cs="Arial"/>
          <w:sz w:val="22"/>
        </w:rPr>
        <w:t>Add New “button</w:t>
      </w:r>
    </w:p>
    <w:p w14:paraId="2718BDE7" w14:textId="77777777" w:rsidR="002E47E0" w:rsidRPr="00DA4EFC" w:rsidRDefault="002E47E0" w:rsidP="002E47E0">
      <w:pPr>
        <w:pStyle w:val="ListParagraph"/>
        <w:tabs>
          <w:tab w:val="left" w:pos="630"/>
        </w:tabs>
        <w:spacing w:after="0"/>
        <w:ind w:left="360"/>
        <w:rPr>
          <w:rFonts w:ascii="Arial" w:hAnsi="Arial" w:cs="Arial"/>
          <w:b/>
        </w:rPr>
      </w:pPr>
    </w:p>
    <w:p w14:paraId="090FE647" w14:textId="0AE42B11" w:rsidR="00E62742" w:rsidRPr="00DA4EFC" w:rsidRDefault="00934875" w:rsidP="00404045">
      <w:pPr>
        <w:pStyle w:val="ListParagraph"/>
        <w:tabs>
          <w:tab w:val="left" w:pos="630"/>
        </w:tabs>
        <w:spacing w:after="0"/>
        <w:ind w:left="-900" w:right="-900"/>
        <w:rPr>
          <w:rFonts w:ascii="Arial" w:hAnsi="Arial" w:cs="Arial"/>
        </w:rPr>
      </w:pPr>
      <w:r w:rsidRPr="00DA4EFC">
        <w:rPr>
          <w:rFonts w:ascii="Arial" w:hAnsi="Arial" w:cs="Arial"/>
          <w:noProof/>
        </w:rPr>
        <w:drawing>
          <wp:inline distT="0" distB="0" distL="0" distR="0" wp14:anchorId="61490175" wp14:editId="1D4A0A1A">
            <wp:extent cx="6910212" cy="2415540"/>
            <wp:effectExtent l="152400" t="152400" r="367030" b="365760"/>
            <wp:docPr id="10" name="Picture 10" descr="C:\Users\Momna Ali Shah\Desktop\lsds\download (4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omna Ali Shah\Desktop\lsds\download (43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34" b="34376"/>
                    <a:stretch/>
                  </pic:blipFill>
                  <pic:spPr bwMode="auto">
                    <a:xfrm>
                      <a:off x="0" y="0"/>
                      <a:ext cx="6930993" cy="24228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E64B0" w14:textId="5160F6E7" w:rsidR="00192F20" w:rsidRPr="00DA4EFC" w:rsidRDefault="00EC1483" w:rsidP="001A4A63">
      <w:pPr>
        <w:pStyle w:val="F-FigureTitle"/>
        <w:spacing w:before="0" w:after="0"/>
        <w:ind w:left="0"/>
        <w:jc w:val="center"/>
        <w:rPr>
          <w:noProof/>
        </w:rPr>
      </w:pPr>
      <w:bookmarkStart w:id="101" w:name="_Toc526767510"/>
      <w:bookmarkStart w:id="102" w:name="_Toc526769064"/>
      <w:bookmarkStart w:id="103" w:name="_Toc521445311"/>
      <w:bookmarkStart w:id="104" w:name="_Toc521487516"/>
      <w:bookmarkStart w:id="105" w:name="_Toc521665762"/>
      <w:bookmarkStart w:id="106" w:name="_Toc521666441"/>
      <w:bookmarkStart w:id="107" w:name="_Toc521666507"/>
      <w:bookmarkStart w:id="108" w:name="_Toc526513377"/>
      <w:bookmarkStart w:id="109" w:name="_Toc526513526"/>
      <w:bookmarkStart w:id="110" w:name="_Toc526513674"/>
      <w:bookmarkStart w:id="111" w:name="_Toc526764042"/>
      <w:r w:rsidRPr="00DA4EFC">
        <w:t xml:space="preserve">Figure </w:t>
      </w:r>
      <w:r w:rsidR="00955431" w:rsidRPr="00DA4EFC">
        <w:rPr>
          <w:noProof/>
        </w:rPr>
        <w:fldChar w:fldCharType="begin"/>
      </w:r>
      <w:r w:rsidR="00955431" w:rsidRPr="00DA4EFC">
        <w:rPr>
          <w:noProof/>
        </w:rPr>
        <w:instrText xml:space="preserve"> SEQ Figure \* ARABIC </w:instrText>
      </w:r>
      <w:r w:rsidR="00955431" w:rsidRPr="00DA4EFC">
        <w:rPr>
          <w:noProof/>
        </w:rPr>
        <w:fldChar w:fldCharType="separate"/>
      </w:r>
      <w:r w:rsidR="00BD6170">
        <w:rPr>
          <w:noProof/>
        </w:rPr>
        <w:t>6</w:t>
      </w:r>
      <w:r w:rsidR="00955431" w:rsidRPr="00DA4EFC">
        <w:rPr>
          <w:noProof/>
        </w:rPr>
        <w:fldChar w:fldCharType="end"/>
      </w:r>
      <w:r w:rsidR="00EF7A88" w:rsidRPr="00DA4EFC">
        <w:rPr>
          <w:noProof/>
        </w:rPr>
        <w:t>–</w:t>
      </w:r>
      <w:r w:rsidR="00972441" w:rsidRPr="00DA4EFC">
        <w:rPr>
          <w:noProof/>
        </w:rPr>
        <w:t>Affected IMEI(s</w:t>
      </w:r>
      <w:r w:rsidR="004E567E" w:rsidRPr="00DA4EFC">
        <w:rPr>
          <w:noProof/>
        </w:rPr>
        <w:t>)</w:t>
      </w:r>
      <w:bookmarkEnd w:id="101"/>
      <w:bookmarkEnd w:id="102"/>
    </w:p>
    <w:p w14:paraId="0D8BF6C7" w14:textId="77777777" w:rsidR="00192F20" w:rsidRPr="00DA4EFC" w:rsidRDefault="00192F20" w:rsidP="009947E7">
      <w:pPr>
        <w:pStyle w:val="Caption"/>
        <w:jc w:val="center"/>
        <w:rPr>
          <w:rFonts w:ascii="Arial" w:hAnsi="Arial" w:cs="Arial"/>
          <w:noProof/>
        </w:rPr>
      </w:pPr>
    </w:p>
    <w:p w14:paraId="4D86E3FE" w14:textId="77777777" w:rsidR="00192F20" w:rsidRPr="00DA4EFC" w:rsidRDefault="00192F20" w:rsidP="009947E7">
      <w:pPr>
        <w:pStyle w:val="Caption"/>
        <w:jc w:val="center"/>
        <w:rPr>
          <w:rFonts w:ascii="Arial" w:hAnsi="Arial" w:cs="Arial"/>
          <w:noProof/>
        </w:rPr>
      </w:pPr>
    </w:p>
    <w:p w14:paraId="4AE56DDA" w14:textId="77777777" w:rsidR="00192F20" w:rsidRPr="00DA4EFC" w:rsidRDefault="00192F20" w:rsidP="009947E7">
      <w:pPr>
        <w:pStyle w:val="Caption"/>
        <w:jc w:val="center"/>
        <w:rPr>
          <w:rFonts w:ascii="Arial" w:hAnsi="Arial" w:cs="Arial"/>
          <w:noProof/>
        </w:rPr>
      </w:pPr>
    </w:p>
    <w:p w14:paraId="5EB41138" w14:textId="77777777" w:rsidR="00192F20" w:rsidRPr="00DA4EFC" w:rsidRDefault="00192F20" w:rsidP="009947E7">
      <w:pPr>
        <w:pStyle w:val="Caption"/>
        <w:jc w:val="center"/>
        <w:rPr>
          <w:rFonts w:ascii="Arial" w:hAnsi="Arial" w:cs="Arial"/>
          <w:noProof/>
        </w:rPr>
      </w:pPr>
    </w:p>
    <w:p w14:paraId="3D05870E" w14:textId="77777777" w:rsidR="00192F20" w:rsidRPr="00DA4EFC" w:rsidRDefault="00192F20" w:rsidP="009947E7">
      <w:pPr>
        <w:pStyle w:val="Caption"/>
        <w:jc w:val="center"/>
        <w:rPr>
          <w:rFonts w:ascii="Arial" w:hAnsi="Arial" w:cs="Arial"/>
          <w:noProof/>
        </w:rPr>
      </w:pPr>
    </w:p>
    <w:p w14:paraId="181B0BA4" w14:textId="77777777" w:rsidR="00192F20" w:rsidRPr="00DA4EFC" w:rsidRDefault="00192F20" w:rsidP="009947E7">
      <w:pPr>
        <w:pStyle w:val="Caption"/>
        <w:jc w:val="center"/>
        <w:rPr>
          <w:rFonts w:ascii="Arial" w:hAnsi="Arial" w:cs="Arial"/>
          <w:noProof/>
        </w:rPr>
      </w:pPr>
    </w:p>
    <w:p w14:paraId="609A471A" w14:textId="77777777" w:rsidR="00192F20" w:rsidRPr="00DA4EFC" w:rsidRDefault="00192F20" w:rsidP="009947E7">
      <w:pPr>
        <w:pStyle w:val="Caption"/>
        <w:jc w:val="center"/>
        <w:rPr>
          <w:rFonts w:ascii="Arial" w:hAnsi="Arial" w:cs="Arial"/>
          <w:noProof/>
        </w:rPr>
      </w:pPr>
    </w:p>
    <w:p w14:paraId="19A696F3" w14:textId="77777777" w:rsidR="00192F20" w:rsidRPr="00DA4EFC" w:rsidRDefault="00192F20" w:rsidP="009947E7">
      <w:pPr>
        <w:pStyle w:val="Caption"/>
        <w:jc w:val="center"/>
        <w:rPr>
          <w:rFonts w:ascii="Arial" w:hAnsi="Arial" w:cs="Arial"/>
          <w:noProof/>
        </w:rPr>
      </w:pPr>
    </w:p>
    <w:p w14:paraId="26F9AE56" w14:textId="77777777" w:rsidR="00192F20" w:rsidRPr="00DA4EFC" w:rsidRDefault="00192F20" w:rsidP="009947E7">
      <w:pPr>
        <w:pStyle w:val="Caption"/>
        <w:jc w:val="center"/>
        <w:rPr>
          <w:rFonts w:ascii="Arial" w:hAnsi="Arial" w:cs="Arial"/>
          <w:noProof/>
        </w:rPr>
      </w:pPr>
    </w:p>
    <w:p w14:paraId="53A1ECB6" w14:textId="77777777" w:rsidR="00192F20" w:rsidRPr="00DA4EFC" w:rsidRDefault="00192F20" w:rsidP="009947E7">
      <w:pPr>
        <w:pStyle w:val="Caption"/>
        <w:jc w:val="center"/>
        <w:rPr>
          <w:rFonts w:ascii="Arial" w:hAnsi="Arial" w:cs="Arial"/>
          <w:noProof/>
        </w:rPr>
      </w:pPr>
    </w:p>
    <w:p w14:paraId="0602E94C" w14:textId="77777777" w:rsidR="00192F20" w:rsidRPr="00DA4EFC" w:rsidRDefault="00192F20" w:rsidP="009947E7">
      <w:pPr>
        <w:pStyle w:val="Caption"/>
        <w:jc w:val="center"/>
        <w:rPr>
          <w:rFonts w:ascii="Arial" w:hAnsi="Arial" w:cs="Arial"/>
          <w:noProof/>
        </w:rPr>
      </w:pPr>
    </w:p>
    <w:p w14:paraId="38BCC0A8" w14:textId="77777777" w:rsidR="00192F20" w:rsidRPr="00DA4EFC" w:rsidRDefault="00192F20" w:rsidP="009947E7">
      <w:pPr>
        <w:pStyle w:val="Caption"/>
        <w:jc w:val="center"/>
        <w:rPr>
          <w:rFonts w:ascii="Arial" w:hAnsi="Arial" w:cs="Arial"/>
          <w:noProof/>
        </w:rPr>
      </w:pPr>
    </w:p>
    <w:p w14:paraId="3C37C1C7" w14:textId="77777777" w:rsidR="00192F20" w:rsidRPr="00DA4EFC" w:rsidRDefault="00192F20" w:rsidP="009947E7">
      <w:pPr>
        <w:pStyle w:val="Caption"/>
        <w:jc w:val="center"/>
        <w:rPr>
          <w:rFonts w:ascii="Arial" w:hAnsi="Arial" w:cs="Arial"/>
          <w:noProof/>
        </w:rPr>
      </w:pPr>
    </w:p>
    <w:p w14:paraId="4211B37A" w14:textId="77777777" w:rsidR="00192F20" w:rsidRPr="00DA4EFC" w:rsidRDefault="00192F20" w:rsidP="009947E7">
      <w:pPr>
        <w:pStyle w:val="Caption"/>
        <w:jc w:val="center"/>
        <w:rPr>
          <w:rFonts w:ascii="Arial" w:hAnsi="Arial" w:cs="Arial"/>
          <w:noProof/>
        </w:rPr>
      </w:pPr>
    </w:p>
    <w:p w14:paraId="3C1F3466" w14:textId="77777777" w:rsidR="00192F20" w:rsidRPr="00DA4EFC" w:rsidRDefault="00192F20" w:rsidP="009947E7">
      <w:pPr>
        <w:pStyle w:val="Caption"/>
        <w:jc w:val="center"/>
        <w:rPr>
          <w:rFonts w:ascii="Arial" w:hAnsi="Arial" w:cs="Arial"/>
          <w:noProof/>
        </w:rPr>
      </w:pPr>
    </w:p>
    <w:p w14:paraId="142A082C" w14:textId="77777777" w:rsidR="00192F20" w:rsidRPr="00DA4EFC" w:rsidRDefault="00192F20" w:rsidP="009947E7">
      <w:pPr>
        <w:pStyle w:val="Caption"/>
        <w:jc w:val="center"/>
        <w:rPr>
          <w:rFonts w:ascii="Arial" w:hAnsi="Arial" w:cs="Arial"/>
          <w:noProof/>
        </w:rPr>
      </w:pPr>
    </w:p>
    <w:p w14:paraId="2B882EAB" w14:textId="77777777" w:rsidR="00192F20" w:rsidRPr="00DA4EFC" w:rsidRDefault="00192F20" w:rsidP="009947E7">
      <w:pPr>
        <w:pStyle w:val="Caption"/>
        <w:jc w:val="center"/>
        <w:rPr>
          <w:rFonts w:ascii="Arial" w:hAnsi="Arial" w:cs="Arial"/>
          <w:noProof/>
        </w:rPr>
      </w:pPr>
    </w:p>
    <w:bookmarkEnd w:id="103"/>
    <w:bookmarkEnd w:id="104"/>
    <w:bookmarkEnd w:id="105"/>
    <w:bookmarkEnd w:id="106"/>
    <w:bookmarkEnd w:id="107"/>
    <w:bookmarkEnd w:id="108"/>
    <w:bookmarkEnd w:id="109"/>
    <w:bookmarkEnd w:id="110"/>
    <w:bookmarkEnd w:id="111"/>
    <w:p w14:paraId="09C1E613" w14:textId="77777777" w:rsidR="00BA026E" w:rsidRPr="00DA4EFC" w:rsidRDefault="00BA026E" w:rsidP="009947E7">
      <w:pPr>
        <w:rPr>
          <w:rFonts w:ascii="Arial" w:hAnsi="Arial" w:cs="Arial"/>
        </w:rPr>
      </w:pPr>
    </w:p>
    <w:p w14:paraId="102A7BD1" w14:textId="77777777" w:rsidR="00404045" w:rsidRDefault="00404045" w:rsidP="009947E7">
      <w:pPr>
        <w:rPr>
          <w:rFonts w:ascii="Arial" w:hAnsi="Arial" w:cs="Arial"/>
        </w:rPr>
      </w:pPr>
    </w:p>
    <w:p w14:paraId="15E3015D" w14:textId="77777777" w:rsidR="00404045" w:rsidRPr="00DA4EFC" w:rsidRDefault="00404045" w:rsidP="009947E7">
      <w:pPr>
        <w:rPr>
          <w:rFonts w:ascii="Arial" w:hAnsi="Arial" w:cs="Arial"/>
        </w:rPr>
      </w:pPr>
    </w:p>
    <w:p w14:paraId="6862FFAF" w14:textId="28C0579B" w:rsidR="005B5E91" w:rsidRPr="00DA4EFC" w:rsidRDefault="005C6A89" w:rsidP="009A2B19">
      <w:pPr>
        <w:pStyle w:val="ListParagraph"/>
        <w:numPr>
          <w:ilvl w:val="0"/>
          <w:numId w:val="5"/>
        </w:numPr>
        <w:tabs>
          <w:tab w:val="left" w:pos="540"/>
          <w:tab w:val="left" w:pos="630"/>
        </w:tabs>
        <w:spacing w:after="0" w:line="276" w:lineRule="auto"/>
        <w:rPr>
          <w:rFonts w:ascii="Arial" w:hAnsi="Arial" w:cs="Arial"/>
          <w:sz w:val="22"/>
        </w:rPr>
      </w:pPr>
      <w:r w:rsidRPr="00DA4EFC">
        <w:rPr>
          <w:rFonts w:ascii="Arial" w:hAnsi="Arial" w:cs="Arial"/>
          <w:sz w:val="22"/>
        </w:rPr>
        <w:lastRenderedPageBreak/>
        <w:t xml:space="preserve">The system prompts </w:t>
      </w:r>
      <w:r w:rsidR="007C762D" w:rsidRPr="00DA4EFC">
        <w:rPr>
          <w:rFonts w:ascii="Arial" w:hAnsi="Arial" w:cs="Arial"/>
          <w:sz w:val="22"/>
        </w:rPr>
        <w:t>to</w:t>
      </w:r>
      <w:r w:rsidRPr="00DA4EFC">
        <w:rPr>
          <w:rFonts w:ascii="Arial" w:hAnsi="Arial" w:cs="Arial"/>
          <w:sz w:val="22"/>
        </w:rPr>
        <w:t xml:space="preserve"> </w:t>
      </w:r>
      <w:r w:rsidR="005B5E91" w:rsidRPr="00DA4EFC">
        <w:rPr>
          <w:rFonts w:ascii="Arial" w:hAnsi="Arial" w:cs="Arial"/>
          <w:sz w:val="22"/>
        </w:rPr>
        <w:t>enter</w:t>
      </w:r>
      <w:r w:rsidRPr="00DA4EFC">
        <w:rPr>
          <w:rFonts w:ascii="Arial" w:hAnsi="Arial" w:cs="Arial"/>
          <w:sz w:val="22"/>
        </w:rPr>
        <w:t xml:space="preserve"> IM</w:t>
      </w:r>
      <w:r w:rsidR="00A4435A" w:rsidRPr="00DA4EFC">
        <w:rPr>
          <w:rFonts w:ascii="Arial" w:hAnsi="Arial" w:cs="Arial"/>
          <w:sz w:val="22"/>
        </w:rPr>
        <w:t>EI, e</w:t>
      </w:r>
      <w:r w:rsidR="005B5E91" w:rsidRPr="00DA4EFC">
        <w:rPr>
          <w:rFonts w:ascii="Arial" w:hAnsi="Arial" w:cs="Arial"/>
          <w:sz w:val="22"/>
        </w:rPr>
        <w:t xml:space="preserve">nter the </w:t>
      </w:r>
      <w:r w:rsidR="0093021A" w:rsidRPr="00DA4EFC">
        <w:rPr>
          <w:rFonts w:ascii="Arial" w:hAnsi="Arial" w:cs="Arial"/>
          <w:sz w:val="22"/>
        </w:rPr>
        <w:t xml:space="preserve">affected </w:t>
      </w:r>
      <w:r w:rsidR="005B5E91" w:rsidRPr="00DA4EFC">
        <w:rPr>
          <w:rFonts w:ascii="Arial" w:hAnsi="Arial" w:cs="Arial"/>
          <w:sz w:val="22"/>
        </w:rPr>
        <w:t>IMEI</w:t>
      </w:r>
      <w:r w:rsidRPr="00DA4EFC">
        <w:rPr>
          <w:rFonts w:ascii="Arial" w:hAnsi="Arial" w:cs="Arial"/>
          <w:sz w:val="22"/>
        </w:rPr>
        <w:t xml:space="preserve"> </w:t>
      </w:r>
    </w:p>
    <w:p w14:paraId="43525877" w14:textId="6708149D" w:rsidR="005C6A89" w:rsidRPr="00DA4EFC" w:rsidRDefault="005C6A89" w:rsidP="00115685">
      <w:pPr>
        <w:pStyle w:val="ListParagraph"/>
        <w:tabs>
          <w:tab w:val="left" w:pos="630"/>
          <w:tab w:val="left" w:pos="2250"/>
        </w:tabs>
        <w:spacing w:after="0" w:line="276" w:lineRule="auto"/>
        <w:rPr>
          <w:rFonts w:ascii="Arial" w:hAnsi="Arial" w:cs="Arial"/>
          <w:sz w:val="22"/>
        </w:rPr>
      </w:pPr>
      <w:r w:rsidRPr="00DA4EFC">
        <w:rPr>
          <w:rFonts w:ascii="Arial" w:hAnsi="Arial" w:cs="Arial"/>
          <w:b/>
          <w:sz w:val="22"/>
        </w:rPr>
        <w:t>Note</w:t>
      </w:r>
      <w:r w:rsidR="005B5E91" w:rsidRPr="00DA4EFC">
        <w:rPr>
          <w:rFonts w:ascii="Arial" w:hAnsi="Arial" w:cs="Arial"/>
          <w:sz w:val="22"/>
        </w:rPr>
        <w:t xml:space="preserve">: </w:t>
      </w:r>
      <w:r w:rsidR="00DF010E">
        <w:rPr>
          <w:rFonts w:ascii="Arial" w:hAnsi="Arial" w:cs="Arial"/>
          <w:sz w:val="22"/>
        </w:rPr>
        <w:t>IMEI</w:t>
      </w:r>
      <w:r w:rsidR="0093021A" w:rsidRPr="00DA4EFC">
        <w:rPr>
          <w:rFonts w:ascii="Arial" w:hAnsi="Arial" w:cs="Arial"/>
          <w:sz w:val="22"/>
        </w:rPr>
        <w:t xml:space="preserve"> </w:t>
      </w:r>
      <w:r w:rsidR="005B5E91" w:rsidRPr="00DA4EFC">
        <w:rPr>
          <w:rFonts w:ascii="Arial" w:hAnsi="Arial" w:cs="Arial"/>
          <w:sz w:val="22"/>
        </w:rPr>
        <w:t xml:space="preserve">can </w:t>
      </w:r>
      <w:r w:rsidR="0093021A" w:rsidRPr="00DA4EFC">
        <w:rPr>
          <w:rFonts w:ascii="Arial" w:hAnsi="Arial" w:cs="Arial"/>
          <w:sz w:val="22"/>
        </w:rPr>
        <w:t xml:space="preserve">be of </w:t>
      </w:r>
      <w:r w:rsidR="005B5E91" w:rsidRPr="00DA4EFC">
        <w:rPr>
          <w:rFonts w:ascii="Arial" w:hAnsi="Arial" w:cs="Arial"/>
          <w:sz w:val="22"/>
        </w:rPr>
        <w:t xml:space="preserve">alphanumeric characters (0-9, </w:t>
      </w:r>
      <w:r w:rsidR="00FB4B39" w:rsidRPr="00DA4EFC">
        <w:rPr>
          <w:rFonts w:ascii="Arial" w:hAnsi="Arial" w:cs="Arial"/>
          <w:sz w:val="22"/>
        </w:rPr>
        <w:t>A</w:t>
      </w:r>
      <w:r w:rsidR="005B5E91" w:rsidRPr="00DA4EFC">
        <w:rPr>
          <w:rFonts w:ascii="Arial" w:hAnsi="Arial" w:cs="Arial"/>
          <w:sz w:val="22"/>
        </w:rPr>
        <w:t>-F, a-f). T</w:t>
      </w:r>
      <w:r w:rsidR="00FB4B39" w:rsidRPr="00DA4EFC">
        <w:rPr>
          <w:rFonts w:ascii="Arial" w:hAnsi="Arial" w:cs="Arial"/>
          <w:sz w:val="22"/>
        </w:rPr>
        <w:t xml:space="preserve">he length of the </w:t>
      </w:r>
      <w:r w:rsidR="00DF010E">
        <w:rPr>
          <w:rFonts w:ascii="Arial" w:hAnsi="Arial" w:cs="Arial"/>
          <w:sz w:val="22"/>
        </w:rPr>
        <w:t>IMEI</w:t>
      </w:r>
      <w:r w:rsidR="0093021A" w:rsidRPr="00DA4EFC">
        <w:rPr>
          <w:rFonts w:ascii="Arial" w:hAnsi="Arial" w:cs="Arial"/>
          <w:sz w:val="22"/>
        </w:rPr>
        <w:t xml:space="preserve"> </w:t>
      </w:r>
      <w:r w:rsidR="00FB4B39" w:rsidRPr="00DA4EFC">
        <w:rPr>
          <w:rFonts w:ascii="Arial" w:hAnsi="Arial" w:cs="Arial"/>
          <w:sz w:val="22"/>
        </w:rPr>
        <w:t xml:space="preserve">should be </w:t>
      </w:r>
      <w:r w:rsidR="005B5E91" w:rsidRPr="00DA4EFC">
        <w:rPr>
          <w:rFonts w:ascii="Arial" w:hAnsi="Arial" w:cs="Arial"/>
          <w:sz w:val="22"/>
        </w:rPr>
        <w:t>between 14-16 characters.</w:t>
      </w:r>
    </w:p>
    <w:p w14:paraId="700C9C6A" w14:textId="356BAFC5" w:rsidR="005C6A89" w:rsidRPr="00DA4EFC" w:rsidRDefault="005B5E91" w:rsidP="00115685">
      <w:pPr>
        <w:pStyle w:val="ListParagraph"/>
        <w:numPr>
          <w:ilvl w:val="0"/>
          <w:numId w:val="5"/>
        </w:numPr>
        <w:tabs>
          <w:tab w:val="left" w:pos="630"/>
          <w:tab w:val="left" w:pos="2250"/>
        </w:tabs>
        <w:spacing w:after="0" w:line="276" w:lineRule="auto"/>
        <w:rPr>
          <w:rFonts w:ascii="Arial" w:hAnsi="Arial" w:cs="Arial"/>
          <w:sz w:val="22"/>
        </w:rPr>
      </w:pPr>
      <w:r w:rsidRPr="00DA4EFC">
        <w:rPr>
          <w:rFonts w:ascii="Arial" w:hAnsi="Arial" w:cs="Arial"/>
          <w:sz w:val="22"/>
        </w:rPr>
        <w:t xml:space="preserve">Re-enter the </w:t>
      </w:r>
      <w:r w:rsidR="003725D5" w:rsidRPr="00DA4EFC">
        <w:rPr>
          <w:rFonts w:ascii="Arial" w:hAnsi="Arial" w:cs="Arial"/>
          <w:sz w:val="22"/>
        </w:rPr>
        <w:t xml:space="preserve">affected </w:t>
      </w:r>
      <w:r w:rsidRPr="00DA4EFC">
        <w:rPr>
          <w:rFonts w:ascii="Arial" w:hAnsi="Arial" w:cs="Arial"/>
          <w:sz w:val="22"/>
        </w:rPr>
        <w:t>IMEI</w:t>
      </w:r>
      <w:r w:rsidR="005C6A89" w:rsidRPr="00DA4EFC">
        <w:rPr>
          <w:rFonts w:ascii="Arial" w:hAnsi="Arial" w:cs="Arial"/>
          <w:sz w:val="22"/>
        </w:rPr>
        <w:t xml:space="preserve"> </w:t>
      </w:r>
    </w:p>
    <w:p w14:paraId="112A16FA" w14:textId="77777777" w:rsidR="005B5E91" w:rsidRPr="00DA4EFC" w:rsidRDefault="005C6A89" w:rsidP="00115685">
      <w:pPr>
        <w:pStyle w:val="ListParagraph"/>
        <w:numPr>
          <w:ilvl w:val="0"/>
          <w:numId w:val="5"/>
        </w:numPr>
        <w:tabs>
          <w:tab w:val="left" w:pos="540"/>
          <w:tab w:val="left" w:pos="630"/>
        </w:tabs>
        <w:spacing w:after="0" w:line="276" w:lineRule="auto"/>
        <w:rPr>
          <w:rFonts w:ascii="Arial" w:hAnsi="Arial" w:cs="Arial"/>
          <w:sz w:val="22"/>
        </w:rPr>
      </w:pPr>
      <w:r w:rsidRPr="00DA4EFC">
        <w:rPr>
          <w:rFonts w:ascii="Arial" w:hAnsi="Arial" w:cs="Arial"/>
          <w:sz w:val="22"/>
        </w:rPr>
        <w:t>Click on the “Save” button</w:t>
      </w:r>
    </w:p>
    <w:p w14:paraId="4953C5D2" w14:textId="7B5B29AE" w:rsidR="007C7143" w:rsidRDefault="005B5E91" w:rsidP="00115685">
      <w:pPr>
        <w:pStyle w:val="ListParagraph"/>
        <w:tabs>
          <w:tab w:val="left" w:pos="540"/>
          <w:tab w:val="left" w:pos="630"/>
        </w:tabs>
        <w:spacing w:after="0" w:line="276" w:lineRule="auto"/>
        <w:rPr>
          <w:rFonts w:ascii="Arial" w:hAnsi="Arial" w:cs="Arial"/>
          <w:sz w:val="22"/>
        </w:rPr>
      </w:pPr>
      <w:r w:rsidRPr="00DA4EFC">
        <w:rPr>
          <w:rFonts w:ascii="Arial" w:hAnsi="Arial" w:cs="Arial"/>
          <w:b/>
          <w:sz w:val="22"/>
        </w:rPr>
        <w:t>Note</w:t>
      </w:r>
      <w:r w:rsidRPr="00DA4EFC">
        <w:rPr>
          <w:rFonts w:ascii="Arial" w:hAnsi="Arial" w:cs="Arial"/>
          <w:sz w:val="22"/>
        </w:rPr>
        <w:t>:</w:t>
      </w:r>
      <w:r w:rsidR="00934875" w:rsidRPr="00DA4EFC">
        <w:rPr>
          <w:rFonts w:ascii="Arial" w:hAnsi="Arial" w:cs="Arial"/>
          <w:sz w:val="22"/>
        </w:rPr>
        <w:t xml:space="preserve"> </w:t>
      </w:r>
      <w:r w:rsidR="003725D5" w:rsidRPr="00DA4EFC">
        <w:rPr>
          <w:rFonts w:ascii="Arial" w:hAnsi="Arial" w:cs="Arial"/>
          <w:sz w:val="22"/>
        </w:rPr>
        <w:t>For multiple IMEIs r</w:t>
      </w:r>
      <w:r w:rsidR="00934875" w:rsidRPr="00DA4EFC">
        <w:rPr>
          <w:rFonts w:ascii="Arial" w:hAnsi="Arial" w:cs="Arial"/>
          <w:sz w:val="22"/>
        </w:rPr>
        <w:t xml:space="preserve">epeat steps </w:t>
      </w:r>
      <w:r w:rsidR="003725D5" w:rsidRPr="00DA4EFC">
        <w:rPr>
          <w:rFonts w:ascii="Arial" w:hAnsi="Arial" w:cs="Arial"/>
          <w:sz w:val="22"/>
        </w:rPr>
        <w:t>9</w:t>
      </w:r>
      <w:r w:rsidR="00934875" w:rsidRPr="00DA4EFC">
        <w:rPr>
          <w:rFonts w:ascii="Arial" w:hAnsi="Arial" w:cs="Arial"/>
          <w:sz w:val="22"/>
        </w:rPr>
        <w:t>- 1</w:t>
      </w:r>
      <w:r w:rsidR="003725D5" w:rsidRPr="00DA4EFC">
        <w:rPr>
          <w:rFonts w:ascii="Arial" w:hAnsi="Arial" w:cs="Arial"/>
          <w:sz w:val="22"/>
        </w:rPr>
        <w:t>2</w:t>
      </w:r>
      <w:r w:rsidR="00934875" w:rsidRPr="00DA4EFC">
        <w:rPr>
          <w:rFonts w:ascii="Arial" w:hAnsi="Arial" w:cs="Arial"/>
          <w:sz w:val="22"/>
        </w:rPr>
        <w:t xml:space="preserve"> </w:t>
      </w:r>
    </w:p>
    <w:p w14:paraId="1CD67179" w14:textId="77777777" w:rsidR="00E4142C" w:rsidRPr="00DA4EFC" w:rsidRDefault="00E4142C" w:rsidP="00115685">
      <w:pPr>
        <w:pStyle w:val="ListParagraph"/>
        <w:tabs>
          <w:tab w:val="left" w:pos="540"/>
          <w:tab w:val="left" w:pos="630"/>
        </w:tabs>
        <w:spacing w:after="0" w:line="276" w:lineRule="auto"/>
        <w:rPr>
          <w:rFonts w:ascii="Arial" w:hAnsi="Arial" w:cs="Arial"/>
          <w:sz w:val="22"/>
        </w:rPr>
      </w:pPr>
    </w:p>
    <w:p w14:paraId="4FB21A97" w14:textId="01DF2D08" w:rsidR="00670171" w:rsidRPr="00DA4EFC" w:rsidRDefault="00404045" w:rsidP="00934875">
      <w:pPr>
        <w:pStyle w:val="ListParagraph"/>
        <w:tabs>
          <w:tab w:val="left" w:pos="630"/>
          <w:tab w:val="left" w:pos="2250"/>
        </w:tabs>
        <w:spacing w:after="0"/>
        <w:ind w:left="-1170" w:right="-810"/>
        <w:rPr>
          <w:rFonts w:ascii="Arial" w:hAnsi="Arial" w:cs="Arial"/>
        </w:rPr>
      </w:pPr>
      <w:r w:rsidRPr="00DA4EFC">
        <w:rPr>
          <w:rFonts w:ascii="Arial" w:hAnsi="Arial" w:cs="Arial"/>
          <w:noProof/>
        </w:rPr>
        <w:drawing>
          <wp:inline distT="0" distB="0" distL="0" distR="0" wp14:anchorId="40F60980" wp14:editId="594005ED">
            <wp:extent cx="7143750" cy="2742363"/>
            <wp:effectExtent l="152400" t="152400" r="361950" b="363220"/>
            <wp:docPr id="2" name="Picture 2" descr="C:\Users\Momna Ali Shah\Desktop\LSDS CHANGES\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omna Ali Shah\Desktop\LSDS CHANGES\50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2834" cy="27496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B2FB3A" w14:textId="6656DA01" w:rsidR="00095FC1" w:rsidRPr="00DA4EFC" w:rsidRDefault="00EC1483" w:rsidP="001A4A63">
      <w:pPr>
        <w:pStyle w:val="F-FigureTitle"/>
        <w:spacing w:before="0" w:after="0"/>
        <w:ind w:left="0"/>
        <w:jc w:val="center"/>
        <w:rPr>
          <w:noProof/>
        </w:rPr>
      </w:pPr>
      <w:bookmarkStart w:id="112" w:name="_Toc521445312"/>
      <w:bookmarkStart w:id="113" w:name="_Toc521487517"/>
      <w:bookmarkStart w:id="114" w:name="_Toc521665763"/>
      <w:bookmarkStart w:id="115" w:name="_Toc521666442"/>
      <w:bookmarkStart w:id="116" w:name="_Toc521666508"/>
      <w:bookmarkStart w:id="117" w:name="_Toc526513378"/>
      <w:bookmarkStart w:id="118" w:name="_Toc526513527"/>
      <w:bookmarkStart w:id="119" w:name="_Toc526513675"/>
      <w:bookmarkStart w:id="120" w:name="_Toc526764043"/>
      <w:bookmarkStart w:id="121" w:name="_Toc526767511"/>
      <w:bookmarkStart w:id="122" w:name="_Toc526769065"/>
      <w:r w:rsidRPr="00DA4EFC">
        <w:t xml:space="preserve">Figure </w:t>
      </w:r>
      <w:r w:rsidR="00955431" w:rsidRPr="00DA4EFC">
        <w:rPr>
          <w:noProof/>
        </w:rPr>
        <w:fldChar w:fldCharType="begin"/>
      </w:r>
      <w:r w:rsidR="00955431" w:rsidRPr="00DA4EFC">
        <w:rPr>
          <w:noProof/>
        </w:rPr>
        <w:instrText xml:space="preserve"> SEQ Figure \* ARABIC </w:instrText>
      </w:r>
      <w:r w:rsidR="00955431" w:rsidRPr="00DA4EFC">
        <w:rPr>
          <w:noProof/>
        </w:rPr>
        <w:fldChar w:fldCharType="separate"/>
      </w:r>
      <w:r w:rsidR="00BD6170">
        <w:rPr>
          <w:noProof/>
        </w:rPr>
        <w:t>7</w:t>
      </w:r>
      <w:r w:rsidR="00955431" w:rsidRPr="00DA4EFC">
        <w:rPr>
          <w:noProof/>
        </w:rPr>
        <w:fldChar w:fldCharType="end"/>
      </w:r>
      <w:r w:rsidR="00350839" w:rsidRPr="00DA4EFC">
        <w:rPr>
          <w:noProof/>
        </w:rPr>
        <w:t>–</w:t>
      </w:r>
      <w:r w:rsidR="00C5677D" w:rsidRPr="00DA4EFC">
        <w:rPr>
          <w:noProof/>
        </w:rPr>
        <w:t xml:space="preserve"> </w:t>
      </w:r>
      <w:r w:rsidR="00F6134B" w:rsidRPr="00DA4EFC">
        <w:rPr>
          <w:noProof/>
        </w:rPr>
        <w:t>Add IMEI(s)</w:t>
      </w:r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</w:p>
    <w:p w14:paraId="21B7AA39" w14:textId="77777777" w:rsidR="00F6134B" w:rsidRPr="00DA4EFC" w:rsidRDefault="00F6134B" w:rsidP="00F6134B">
      <w:pPr>
        <w:rPr>
          <w:rFonts w:ascii="Arial" w:hAnsi="Arial" w:cs="Arial"/>
        </w:rPr>
      </w:pPr>
    </w:p>
    <w:p w14:paraId="1E0A0282" w14:textId="77777777" w:rsidR="00F6134B" w:rsidRPr="00DA4EFC" w:rsidRDefault="00F6134B" w:rsidP="00F6134B">
      <w:pPr>
        <w:rPr>
          <w:rFonts w:ascii="Arial" w:hAnsi="Arial" w:cs="Arial"/>
        </w:rPr>
      </w:pPr>
    </w:p>
    <w:p w14:paraId="010EF8BE" w14:textId="77777777" w:rsidR="00F6134B" w:rsidRPr="00DA4EFC" w:rsidRDefault="00F6134B" w:rsidP="00F6134B">
      <w:pPr>
        <w:rPr>
          <w:rFonts w:ascii="Arial" w:hAnsi="Arial" w:cs="Arial"/>
        </w:rPr>
      </w:pPr>
    </w:p>
    <w:p w14:paraId="36693763" w14:textId="77777777" w:rsidR="00F6134B" w:rsidRPr="00DA4EFC" w:rsidRDefault="00F6134B" w:rsidP="00F6134B">
      <w:pPr>
        <w:rPr>
          <w:rFonts w:ascii="Arial" w:hAnsi="Arial" w:cs="Arial"/>
        </w:rPr>
      </w:pPr>
    </w:p>
    <w:p w14:paraId="170DA5CE" w14:textId="77777777" w:rsidR="009D2753" w:rsidRPr="00DA4EFC" w:rsidRDefault="009D2753" w:rsidP="00F6134B">
      <w:pPr>
        <w:rPr>
          <w:rFonts w:ascii="Arial" w:hAnsi="Arial" w:cs="Arial"/>
        </w:rPr>
      </w:pPr>
    </w:p>
    <w:p w14:paraId="616EC725" w14:textId="77777777" w:rsidR="00392A47" w:rsidRPr="00DA4EFC" w:rsidRDefault="00392A47" w:rsidP="00F6134B">
      <w:pPr>
        <w:rPr>
          <w:rFonts w:ascii="Arial" w:hAnsi="Arial" w:cs="Arial"/>
        </w:rPr>
      </w:pPr>
    </w:p>
    <w:p w14:paraId="67DF1E7C" w14:textId="77777777" w:rsidR="00D528FC" w:rsidRPr="00DA4EFC" w:rsidRDefault="00D528FC" w:rsidP="00F6134B">
      <w:pPr>
        <w:rPr>
          <w:rFonts w:ascii="Arial" w:hAnsi="Arial" w:cs="Arial"/>
        </w:rPr>
      </w:pPr>
    </w:p>
    <w:p w14:paraId="64F18BAB" w14:textId="77777777" w:rsidR="004717D5" w:rsidRPr="00DA4EFC" w:rsidRDefault="004717D5" w:rsidP="00F6134B">
      <w:pPr>
        <w:rPr>
          <w:rFonts w:ascii="Arial" w:hAnsi="Arial" w:cs="Arial"/>
        </w:rPr>
      </w:pPr>
    </w:p>
    <w:p w14:paraId="213BDE57" w14:textId="77777777" w:rsidR="00FB4B39" w:rsidRPr="00DA4EFC" w:rsidRDefault="00FB4B39" w:rsidP="00F6134B">
      <w:pPr>
        <w:rPr>
          <w:rFonts w:ascii="Arial" w:hAnsi="Arial" w:cs="Arial"/>
        </w:rPr>
      </w:pPr>
    </w:p>
    <w:p w14:paraId="4E7D29C0" w14:textId="77777777" w:rsidR="00A4435A" w:rsidRPr="00DA4EFC" w:rsidRDefault="00A4435A" w:rsidP="00F6134B">
      <w:pPr>
        <w:rPr>
          <w:rFonts w:ascii="Arial" w:hAnsi="Arial" w:cs="Arial"/>
        </w:rPr>
      </w:pPr>
    </w:p>
    <w:p w14:paraId="10CD6F39" w14:textId="77777777" w:rsidR="00FB4B39" w:rsidRPr="00DA4EFC" w:rsidRDefault="00FB4B39" w:rsidP="00F6134B">
      <w:pPr>
        <w:rPr>
          <w:rFonts w:ascii="Arial" w:hAnsi="Arial" w:cs="Arial"/>
        </w:rPr>
      </w:pPr>
    </w:p>
    <w:p w14:paraId="49AD0C90" w14:textId="77777777" w:rsidR="00DF0115" w:rsidRPr="00DA4EFC" w:rsidRDefault="00DF0115" w:rsidP="00F6134B">
      <w:pPr>
        <w:rPr>
          <w:rFonts w:ascii="Arial" w:hAnsi="Arial" w:cs="Arial"/>
        </w:rPr>
      </w:pPr>
    </w:p>
    <w:p w14:paraId="6BCC66DD" w14:textId="77777777" w:rsidR="00192F20" w:rsidRDefault="00192F20" w:rsidP="00F6134B">
      <w:pPr>
        <w:rPr>
          <w:rFonts w:ascii="Arial" w:hAnsi="Arial" w:cs="Arial"/>
        </w:rPr>
      </w:pPr>
    </w:p>
    <w:p w14:paraId="724A1D4D" w14:textId="77777777" w:rsidR="00C03E95" w:rsidRPr="00DA4EFC" w:rsidRDefault="00C03E95" w:rsidP="00F6134B">
      <w:pPr>
        <w:rPr>
          <w:rFonts w:ascii="Arial" w:hAnsi="Arial" w:cs="Arial"/>
        </w:rPr>
      </w:pPr>
    </w:p>
    <w:p w14:paraId="335CE13F" w14:textId="580AAE18" w:rsidR="001C014D" w:rsidRDefault="00B24102" w:rsidP="009A2B19">
      <w:pPr>
        <w:pStyle w:val="ListParagraph"/>
        <w:numPr>
          <w:ilvl w:val="0"/>
          <w:numId w:val="5"/>
        </w:numPr>
        <w:tabs>
          <w:tab w:val="left" w:pos="540"/>
          <w:tab w:val="left" w:pos="630"/>
        </w:tabs>
        <w:spacing w:after="0" w:line="276" w:lineRule="auto"/>
        <w:rPr>
          <w:rFonts w:ascii="Arial" w:hAnsi="Arial" w:cs="Arial"/>
          <w:sz w:val="22"/>
        </w:rPr>
      </w:pPr>
      <w:r w:rsidRPr="00DA4EFC">
        <w:rPr>
          <w:rFonts w:ascii="Arial" w:hAnsi="Arial" w:cs="Arial"/>
          <w:sz w:val="22"/>
        </w:rPr>
        <w:lastRenderedPageBreak/>
        <w:t xml:space="preserve">To </w:t>
      </w:r>
      <w:r w:rsidR="003725D5" w:rsidRPr="00DA4EFC">
        <w:rPr>
          <w:rFonts w:ascii="Arial" w:hAnsi="Arial" w:cs="Arial"/>
          <w:sz w:val="22"/>
        </w:rPr>
        <w:t xml:space="preserve">verify associated MSISDNs </w:t>
      </w:r>
      <w:r w:rsidR="004661D0" w:rsidRPr="00DA4EFC">
        <w:rPr>
          <w:rFonts w:ascii="Arial" w:hAnsi="Arial" w:cs="Arial"/>
          <w:sz w:val="22"/>
        </w:rPr>
        <w:t>with</w:t>
      </w:r>
      <w:r w:rsidR="003725D5" w:rsidRPr="00DA4EFC">
        <w:rPr>
          <w:rFonts w:ascii="Arial" w:hAnsi="Arial" w:cs="Arial"/>
          <w:sz w:val="22"/>
        </w:rPr>
        <w:t xml:space="preserve"> </w:t>
      </w:r>
      <w:r w:rsidR="007169F7" w:rsidRPr="00DA4EFC">
        <w:rPr>
          <w:rFonts w:ascii="Arial" w:hAnsi="Arial" w:cs="Arial"/>
          <w:sz w:val="22"/>
        </w:rPr>
        <w:t xml:space="preserve">the </w:t>
      </w:r>
      <w:r w:rsidR="003725D5" w:rsidRPr="00DA4EFC">
        <w:rPr>
          <w:rFonts w:ascii="Arial" w:hAnsi="Arial" w:cs="Arial"/>
          <w:sz w:val="22"/>
        </w:rPr>
        <w:t>device description</w:t>
      </w:r>
      <w:r w:rsidR="00A431E8" w:rsidRPr="00DA4EFC">
        <w:rPr>
          <w:rFonts w:ascii="Arial" w:hAnsi="Arial" w:cs="Arial"/>
          <w:sz w:val="22"/>
        </w:rPr>
        <w:t xml:space="preserve"> </w:t>
      </w:r>
      <w:r w:rsidRPr="00DA4EFC">
        <w:rPr>
          <w:rFonts w:ascii="Arial" w:hAnsi="Arial" w:cs="Arial"/>
          <w:sz w:val="22"/>
        </w:rPr>
        <w:t xml:space="preserve">click on “Get Details” </w:t>
      </w:r>
      <w:r w:rsidR="00551B1A" w:rsidRPr="00DA4EFC">
        <w:rPr>
          <w:rFonts w:ascii="Arial" w:hAnsi="Arial" w:cs="Arial"/>
          <w:sz w:val="22"/>
        </w:rPr>
        <w:t>button</w:t>
      </w:r>
    </w:p>
    <w:p w14:paraId="117134FC" w14:textId="77777777" w:rsidR="009A2B19" w:rsidRPr="00DA4EFC" w:rsidRDefault="009A2B19" w:rsidP="009A2B19">
      <w:pPr>
        <w:pStyle w:val="ListParagraph"/>
        <w:tabs>
          <w:tab w:val="left" w:pos="540"/>
          <w:tab w:val="left" w:pos="630"/>
        </w:tabs>
        <w:spacing w:after="0" w:line="276" w:lineRule="auto"/>
        <w:rPr>
          <w:rFonts w:ascii="Arial" w:hAnsi="Arial" w:cs="Arial"/>
          <w:sz w:val="22"/>
        </w:rPr>
      </w:pPr>
    </w:p>
    <w:p w14:paraId="0D3A0D6C" w14:textId="40740D1B" w:rsidR="00026896" w:rsidRPr="00DA4EFC" w:rsidRDefault="00934875" w:rsidP="00934875">
      <w:pPr>
        <w:pStyle w:val="ListParagraph"/>
        <w:keepNext/>
        <w:tabs>
          <w:tab w:val="left" w:pos="630"/>
        </w:tabs>
        <w:spacing w:after="0"/>
        <w:ind w:left="-900" w:right="-900"/>
        <w:rPr>
          <w:rFonts w:ascii="Arial" w:hAnsi="Arial" w:cs="Arial"/>
        </w:rPr>
      </w:pPr>
      <w:r w:rsidRPr="00DA4EFC">
        <w:rPr>
          <w:rFonts w:ascii="Arial" w:hAnsi="Arial" w:cs="Arial"/>
          <w:noProof/>
        </w:rPr>
        <w:drawing>
          <wp:inline distT="0" distB="0" distL="0" distR="0" wp14:anchorId="6A84ACC1" wp14:editId="0A4C50FA">
            <wp:extent cx="6968506" cy="2466975"/>
            <wp:effectExtent l="152400" t="152400" r="365760" b="352425"/>
            <wp:docPr id="12" name="Picture 12" descr="C:\Users\Momna Ali Shah\Desktop\lsds\download (45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omna Ali Shah\Desktop\lsds\download (45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3" b="60148"/>
                    <a:stretch/>
                  </pic:blipFill>
                  <pic:spPr bwMode="auto">
                    <a:xfrm>
                      <a:off x="0" y="0"/>
                      <a:ext cx="6981413" cy="247154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1B26B" w14:textId="664FC4EF" w:rsidR="00095FC1" w:rsidRPr="00DA4EFC" w:rsidRDefault="00EC1483" w:rsidP="001A4A63">
      <w:pPr>
        <w:pStyle w:val="F-FigureTitle"/>
        <w:spacing w:before="0" w:after="0"/>
        <w:ind w:left="0"/>
        <w:jc w:val="center"/>
      </w:pPr>
      <w:bookmarkStart w:id="123" w:name="_Toc521445313"/>
      <w:bookmarkStart w:id="124" w:name="_Toc521487518"/>
      <w:bookmarkStart w:id="125" w:name="_Toc521665764"/>
      <w:bookmarkStart w:id="126" w:name="_Toc521666443"/>
      <w:bookmarkStart w:id="127" w:name="_Toc521666509"/>
      <w:bookmarkStart w:id="128" w:name="_Toc526513379"/>
      <w:bookmarkStart w:id="129" w:name="_Toc526513528"/>
      <w:bookmarkStart w:id="130" w:name="_Toc526513676"/>
      <w:bookmarkStart w:id="131" w:name="_Toc526764044"/>
      <w:bookmarkStart w:id="132" w:name="_Toc526767512"/>
      <w:bookmarkStart w:id="133" w:name="_Toc526769066"/>
      <w:r w:rsidRPr="00DA4EFC">
        <w:t xml:space="preserve">Figure </w:t>
      </w:r>
      <w:r w:rsidR="00955431" w:rsidRPr="00DA4EFC">
        <w:rPr>
          <w:noProof/>
        </w:rPr>
        <w:fldChar w:fldCharType="begin"/>
      </w:r>
      <w:r w:rsidR="00955431" w:rsidRPr="00DA4EFC">
        <w:rPr>
          <w:noProof/>
        </w:rPr>
        <w:instrText xml:space="preserve"> SEQ Figure \* ARABIC </w:instrText>
      </w:r>
      <w:r w:rsidR="00955431" w:rsidRPr="00DA4EFC">
        <w:rPr>
          <w:noProof/>
        </w:rPr>
        <w:fldChar w:fldCharType="separate"/>
      </w:r>
      <w:r w:rsidR="00BD6170">
        <w:rPr>
          <w:noProof/>
        </w:rPr>
        <w:t>8</w:t>
      </w:r>
      <w:r w:rsidR="00955431" w:rsidRPr="00DA4EFC">
        <w:rPr>
          <w:noProof/>
        </w:rPr>
        <w:fldChar w:fldCharType="end"/>
      </w:r>
      <w:r w:rsidR="00350839" w:rsidRPr="00DA4EFC">
        <w:rPr>
          <w:noProof/>
        </w:rPr>
        <w:t>–</w:t>
      </w:r>
      <w:r w:rsidR="00F6134B" w:rsidRPr="00DA4EFC">
        <w:rPr>
          <w:noProof/>
        </w:rPr>
        <w:t>Get Details</w:t>
      </w:r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</w:p>
    <w:p w14:paraId="2CBD13E7" w14:textId="77777777" w:rsidR="0097146E" w:rsidRPr="00DA4EFC" w:rsidRDefault="0097146E" w:rsidP="00F02217">
      <w:pPr>
        <w:pStyle w:val="ListParagraph"/>
        <w:tabs>
          <w:tab w:val="left" w:pos="630"/>
          <w:tab w:val="left" w:pos="2250"/>
        </w:tabs>
        <w:ind w:left="0"/>
        <w:rPr>
          <w:rFonts w:ascii="Arial" w:hAnsi="Arial" w:cs="Arial"/>
        </w:rPr>
      </w:pPr>
    </w:p>
    <w:p w14:paraId="1D582592" w14:textId="042F33E5" w:rsidR="00A54966" w:rsidRPr="00DA4EFC" w:rsidRDefault="00A54966" w:rsidP="00A4435A">
      <w:pPr>
        <w:pStyle w:val="ListParagraph"/>
        <w:tabs>
          <w:tab w:val="left" w:pos="630"/>
          <w:tab w:val="left" w:pos="2250"/>
        </w:tabs>
        <w:ind w:left="0"/>
        <w:rPr>
          <w:rFonts w:ascii="Arial" w:hAnsi="Arial" w:cs="Arial"/>
          <w:sz w:val="22"/>
        </w:rPr>
      </w:pPr>
    </w:p>
    <w:p w14:paraId="59A619D2" w14:textId="5C178235" w:rsidR="00A54966" w:rsidRDefault="00EB1383" w:rsidP="00115685">
      <w:pPr>
        <w:pStyle w:val="ListParagraph"/>
        <w:numPr>
          <w:ilvl w:val="0"/>
          <w:numId w:val="5"/>
        </w:numPr>
        <w:tabs>
          <w:tab w:val="left" w:pos="540"/>
          <w:tab w:val="left" w:pos="630"/>
        </w:tabs>
        <w:spacing w:after="0"/>
        <w:rPr>
          <w:rFonts w:ascii="Arial" w:hAnsi="Arial" w:cs="Arial"/>
          <w:sz w:val="22"/>
        </w:rPr>
      </w:pPr>
      <w:r w:rsidRPr="00DA4EFC">
        <w:rPr>
          <w:rFonts w:ascii="Arial" w:hAnsi="Arial" w:cs="Arial"/>
          <w:sz w:val="22"/>
        </w:rPr>
        <w:t>A popup will</w:t>
      </w:r>
      <w:r w:rsidR="00395601" w:rsidRPr="00DA4EFC">
        <w:rPr>
          <w:rFonts w:ascii="Arial" w:hAnsi="Arial" w:cs="Arial"/>
          <w:sz w:val="22"/>
        </w:rPr>
        <w:t xml:space="preserve"> </w:t>
      </w:r>
      <w:r w:rsidRPr="00DA4EFC">
        <w:rPr>
          <w:rFonts w:ascii="Arial" w:hAnsi="Arial" w:cs="Arial"/>
          <w:sz w:val="22"/>
        </w:rPr>
        <w:t>appear</w:t>
      </w:r>
      <w:r w:rsidR="00395601" w:rsidRPr="00DA4EFC">
        <w:rPr>
          <w:rFonts w:ascii="Arial" w:hAnsi="Arial" w:cs="Arial"/>
          <w:sz w:val="22"/>
        </w:rPr>
        <w:t xml:space="preserve"> contain</w:t>
      </w:r>
      <w:r w:rsidRPr="00DA4EFC">
        <w:rPr>
          <w:rFonts w:ascii="Arial" w:hAnsi="Arial" w:cs="Arial"/>
          <w:sz w:val="22"/>
        </w:rPr>
        <w:t>ing device description and MSISDN</w:t>
      </w:r>
      <w:r w:rsidR="00395601" w:rsidRPr="00DA4EFC">
        <w:rPr>
          <w:rFonts w:ascii="Arial" w:hAnsi="Arial" w:cs="Arial"/>
          <w:sz w:val="22"/>
        </w:rPr>
        <w:t xml:space="preserve">, </w:t>
      </w:r>
      <w:r w:rsidR="00A4435A" w:rsidRPr="00DA4EFC">
        <w:rPr>
          <w:rFonts w:ascii="Arial" w:hAnsi="Arial" w:cs="Arial"/>
          <w:sz w:val="22"/>
        </w:rPr>
        <w:t>t</w:t>
      </w:r>
      <w:r w:rsidR="00FA78B6" w:rsidRPr="00DA4EFC">
        <w:rPr>
          <w:rFonts w:ascii="Arial" w:hAnsi="Arial" w:cs="Arial"/>
          <w:sz w:val="22"/>
        </w:rPr>
        <w:t>o see the device details, click on the “Show Device Details” button</w:t>
      </w:r>
    </w:p>
    <w:p w14:paraId="04B23078" w14:textId="77777777" w:rsidR="009A2B19" w:rsidRPr="00DA4EFC" w:rsidRDefault="009A2B19" w:rsidP="009A2B19">
      <w:pPr>
        <w:pStyle w:val="ListParagraph"/>
        <w:tabs>
          <w:tab w:val="left" w:pos="540"/>
          <w:tab w:val="left" w:pos="630"/>
        </w:tabs>
        <w:spacing w:after="0"/>
        <w:rPr>
          <w:rFonts w:ascii="Arial" w:hAnsi="Arial" w:cs="Arial"/>
          <w:sz w:val="22"/>
        </w:rPr>
      </w:pPr>
    </w:p>
    <w:p w14:paraId="54396794" w14:textId="2B05BBE4" w:rsidR="00A54966" w:rsidRPr="00DA4EFC" w:rsidRDefault="00763E6E" w:rsidP="009A2B19">
      <w:pPr>
        <w:pStyle w:val="ListParagraph"/>
        <w:tabs>
          <w:tab w:val="left" w:pos="630"/>
          <w:tab w:val="left" w:pos="2250"/>
        </w:tabs>
        <w:spacing w:after="0"/>
        <w:ind w:left="-1080"/>
        <w:rPr>
          <w:rFonts w:ascii="Arial" w:hAnsi="Arial" w:cs="Arial"/>
        </w:rPr>
      </w:pPr>
      <w:r w:rsidRPr="00DA4EFC">
        <w:rPr>
          <w:rFonts w:ascii="Arial" w:hAnsi="Arial" w:cs="Arial"/>
          <w:noProof/>
        </w:rPr>
        <w:drawing>
          <wp:inline distT="0" distB="0" distL="0" distR="0" wp14:anchorId="315AED27" wp14:editId="4CEED698">
            <wp:extent cx="7096125" cy="2821125"/>
            <wp:effectExtent l="152400" t="152400" r="352425" b="360680"/>
            <wp:docPr id="17" name="Picture 17" descr="C:\Users\Momna Ali Shah\Desktop\LSDS CHANGES\51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omna Ali Shah\Desktop\LSDS CHANGES\51.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767"/>
                    <a:stretch/>
                  </pic:blipFill>
                  <pic:spPr bwMode="auto">
                    <a:xfrm>
                      <a:off x="0" y="0"/>
                      <a:ext cx="7124691" cy="28324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476DE3" w14:textId="2875AD08" w:rsidR="00A54966" w:rsidRPr="00DA4EFC" w:rsidRDefault="00EC1483" w:rsidP="001A4A63">
      <w:pPr>
        <w:pStyle w:val="F-FigureTitle"/>
        <w:spacing w:before="0" w:after="0"/>
        <w:ind w:left="0"/>
        <w:jc w:val="center"/>
      </w:pPr>
      <w:bookmarkStart w:id="134" w:name="_Toc526513380"/>
      <w:bookmarkStart w:id="135" w:name="_Toc526513529"/>
      <w:bookmarkStart w:id="136" w:name="_Toc526513677"/>
      <w:bookmarkStart w:id="137" w:name="_Toc526764045"/>
      <w:bookmarkStart w:id="138" w:name="_Toc526767513"/>
      <w:bookmarkStart w:id="139" w:name="_Toc526769067"/>
      <w:r w:rsidRPr="00DA4EFC">
        <w:t xml:space="preserve">Figure </w:t>
      </w:r>
      <w:r w:rsidR="00955431" w:rsidRPr="00DA4EFC">
        <w:rPr>
          <w:noProof/>
        </w:rPr>
        <w:fldChar w:fldCharType="begin"/>
      </w:r>
      <w:r w:rsidR="00955431" w:rsidRPr="00DA4EFC">
        <w:rPr>
          <w:noProof/>
        </w:rPr>
        <w:instrText xml:space="preserve"> SEQ Figure \* ARABIC </w:instrText>
      </w:r>
      <w:r w:rsidR="00955431" w:rsidRPr="00DA4EFC">
        <w:rPr>
          <w:noProof/>
        </w:rPr>
        <w:fldChar w:fldCharType="separate"/>
      </w:r>
      <w:r w:rsidR="00BD6170">
        <w:rPr>
          <w:noProof/>
        </w:rPr>
        <w:t>9</w:t>
      </w:r>
      <w:r w:rsidR="00955431" w:rsidRPr="00DA4EFC">
        <w:rPr>
          <w:noProof/>
        </w:rPr>
        <w:fldChar w:fldCharType="end"/>
      </w:r>
      <w:r w:rsidR="00350839" w:rsidRPr="00DA4EFC">
        <w:rPr>
          <w:noProof/>
        </w:rPr>
        <w:t>–</w:t>
      </w:r>
      <w:r w:rsidRPr="00DA4EFC">
        <w:t>Show Device Details</w:t>
      </w:r>
      <w:bookmarkEnd w:id="134"/>
      <w:bookmarkEnd w:id="135"/>
      <w:bookmarkEnd w:id="136"/>
      <w:bookmarkEnd w:id="137"/>
      <w:bookmarkEnd w:id="138"/>
      <w:bookmarkEnd w:id="139"/>
    </w:p>
    <w:p w14:paraId="044F5E22" w14:textId="77777777" w:rsidR="00A54966" w:rsidRDefault="00A54966">
      <w:pPr>
        <w:pStyle w:val="ListParagraph"/>
        <w:tabs>
          <w:tab w:val="left" w:pos="630"/>
          <w:tab w:val="left" w:pos="2250"/>
        </w:tabs>
        <w:ind w:left="0"/>
        <w:rPr>
          <w:rFonts w:ascii="Arial" w:hAnsi="Arial" w:cs="Arial"/>
        </w:rPr>
      </w:pPr>
    </w:p>
    <w:p w14:paraId="5F65208C" w14:textId="77777777" w:rsidR="009A2B19" w:rsidRPr="00DA4EFC" w:rsidRDefault="009A2B19">
      <w:pPr>
        <w:pStyle w:val="ListParagraph"/>
        <w:tabs>
          <w:tab w:val="left" w:pos="630"/>
          <w:tab w:val="left" w:pos="2250"/>
        </w:tabs>
        <w:ind w:left="0"/>
        <w:rPr>
          <w:rFonts w:ascii="Arial" w:hAnsi="Arial" w:cs="Arial"/>
        </w:rPr>
      </w:pPr>
    </w:p>
    <w:p w14:paraId="73DAE875" w14:textId="77777777" w:rsidR="00A54966" w:rsidRPr="00DA4EFC" w:rsidRDefault="00A54966">
      <w:pPr>
        <w:pStyle w:val="ListParagraph"/>
        <w:tabs>
          <w:tab w:val="left" w:pos="630"/>
          <w:tab w:val="left" w:pos="2250"/>
        </w:tabs>
        <w:ind w:left="0"/>
        <w:rPr>
          <w:rFonts w:ascii="Arial" w:hAnsi="Arial" w:cs="Arial"/>
        </w:rPr>
      </w:pPr>
    </w:p>
    <w:p w14:paraId="788170BE" w14:textId="77777777" w:rsidR="00763E6E" w:rsidRPr="00DA4EFC" w:rsidRDefault="00763E6E">
      <w:pPr>
        <w:pStyle w:val="ListParagraph"/>
        <w:tabs>
          <w:tab w:val="left" w:pos="630"/>
          <w:tab w:val="left" w:pos="2250"/>
        </w:tabs>
        <w:ind w:left="0"/>
        <w:rPr>
          <w:rFonts w:ascii="Arial" w:hAnsi="Arial" w:cs="Arial"/>
        </w:rPr>
      </w:pPr>
    </w:p>
    <w:p w14:paraId="3B8D1F3F" w14:textId="77777777" w:rsidR="001257BC" w:rsidRPr="00DA4EFC" w:rsidRDefault="001257BC">
      <w:pPr>
        <w:pStyle w:val="ListParagraph"/>
        <w:tabs>
          <w:tab w:val="left" w:pos="630"/>
          <w:tab w:val="left" w:pos="2250"/>
        </w:tabs>
        <w:ind w:left="0"/>
        <w:rPr>
          <w:rFonts w:ascii="Arial" w:hAnsi="Arial" w:cs="Arial"/>
        </w:rPr>
      </w:pPr>
    </w:p>
    <w:p w14:paraId="039D498C" w14:textId="7691ECD7" w:rsidR="00A54966" w:rsidRPr="00DA4EFC" w:rsidRDefault="00651FA5" w:rsidP="009A2B19">
      <w:pPr>
        <w:pStyle w:val="ListParagraph"/>
        <w:numPr>
          <w:ilvl w:val="0"/>
          <w:numId w:val="5"/>
        </w:numPr>
        <w:tabs>
          <w:tab w:val="left" w:pos="630"/>
          <w:tab w:val="left" w:pos="2250"/>
        </w:tabs>
        <w:spacing w:after="0" w:line="276" w:lineRule="auto"/>
        <w:rPr>
          <w:rFonts w:ascii="Arial" w:hAnsi="Arial" w:cs="Arial"/>
          <w:sz w:val="22"/>
        </w:rPr>
      </w:pPr>
      <w:r w:rsidRPr="00DA4EFC">
        <w:rPr>
          <w:rFonts w:ascii="Arial" w:hAnsi="Arial" w:cs="Arial"/>
          <w:sz w:val="22"/>
        </w:rPr>
        <w:lastRenderedPageBreak/>
        <w:t>The system display</w:t>
      </w:r>
      <w:r w:rsidR="00CB569E" w:rsidRPr="00DA4EFC">
        <w:rPr>
          <w:rFonts w:ascii="Arial" w:hAnsi="Arial" w:cs="Arial"/>
          <w:sz w:val="22"/>
        </w:rPr>
        <w:t>s</w:t>
      </w:r>
      <w:r w:rsidR="002E65B7">
        <w:rPr>
          <w:rFonts w:ascii="Arial" w:hAnsi="Arial" w:cs="Arial"/>
          <w:sz w:val="22"/>
        </w:rPr>
        <w:t xml:space="preserve"> device details</w:t>
      </w:r>
      <w:r w:rsidRPr="00DA4EFC">
        <w:rPr>
          <w:rFonts w:ascii="Arial" w:hAnsi="Arial" w:cs="Arial"/>
          <w:sz w:val="22"/>
        </w:rPr>
        <w:t>, click on the “Close” button to proceed further</w:t>
      </w:r>
    </w:p>
    <w:p w14:paraId="665BEA2C" w14:textId="77777777" w:rsidR="00763E6E" w:rsidRPr="00DA4EFC" w:rsidRDefault="00763E6E" w:rsidP="00763E6E">
      <w:pPr>
        <w:pStyle w:val="ListParagraph"/>
        <w:tabs>
          <w:tab w:val="left" w:pos="630"/>
          <w:tab w:val="left" w:pos="2250"/>
        </w:tabs>
        <w:rPr>
          <w:rFonts w:ascii="Arial" w:hAnsi="Arial" w:cs="Arial"/>
          <w:sz w:val="22"/>
        </w:rPr>
      </w:pPr>
    </w:p>
    <w:p w14:paraId="441B2B2B" w14:textId="5F74EC5A" w:rsidR="00A54966" w:rsidRPr="00DA4EFC" w:rsidRDefault="00763E6E">
      <w:pPr>
        <w:pStyle w:val="ListParagraph"/>
        <w:tabs>
          <w:tab w:val="left" w:pos="630"/>
          <w:tab w:val="left" w:pos="2250"/>
        </w:tabs>
        <w:ind w:left="-900"/>
        <w:rPr>
          <w:rFonts w:ascii="Arial" w:hAnsi="Arial" w:cs="Arial"/>
        </w:rPr>
      </w:pPr>
      <w:r w:rsidRPr="00DA4EFC">
        <w:rPr>
          <w:rFonts w:ascii="Arial" w:hAnsi="Arial" w:cs="Arial"/>
          <w:noProof/>
        </w:rPr>
        <w:drawing>
          <wp:inline distT="0" distB="0" distL="0" distR="0" wp14:anchorId="68546122" wp14:editId="634B7B7A">
            <wp:extent cx="7048500" cy="2997289"/>
            <wp:effectExtent l="152400" t="152400" r="361950" b="355600"/>
            <wp:docPr id="18" name="Picture 18" descr="C:\Users\Momna Ali Shah\Desktop\LSDS CHANGES\52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omna Ali Shah\Desktop\LSDS CHANGES\52.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673"/>
                    <a:stretch/>
                  </pic:blipFill>
                  <pic:spPr bwMode="auto">
                    <a:xfrm>
                      <a:off x="0" y="0"/>
                      <a:ext cx="7065602" cy="300456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3EA02" w14:textId="31E67CC0" w:rsidR="00A54966" w:rsidRPr="00DA4EFC" w:rsidRDefault="00CD5E2B" w:rsidP="001A4A63">
      <w:pPr>
        <w:pStyle w:val="F-FigureTitle"/>
        <w:spacing w:before="0" w:after="0"/>
        <w:ind w:left="0"/>
        <w:jc w:val="center"/>
      </w:pPr>
      <w:bookmarkStart w:id="140" w:name="_Toc526767514"/>
      <w:bookmarkStart w:id="141" w:name="_Toc526769068"/>
      <w:r w:rsidRPr="00DA4EFC">
        <w:t xml:space="preserve">Figure </w:t>
      </w:r>
      <w:r w:rsidRPr="00DA4EFC">
        <w:fldChar w:fldCharType="begin"/>
      </w:r>
      <w:r w:rsidRPr="00DA4EFC">
        <w:instrText xml:space="preserve"> SEQ Figure \* ARABIC </w:instrText>
      </w:r>
      <w:r w:rsidRPr="00DA4EFC">
        <w:fldChar w:fldCharType="separate"/>
      </w:r>
      <w:r w:rsidR="00BD6170">
        <w:rPr>
          <w:noProof/>
        </w:rPr>
        <w:t>10</w:t>
      </w:r>
      <w:r w:rsidRPr="00DA4EFC">
        <w:fldChar w:fldCharType="end"/>
      </w:r>
      <w:r w:rsidR="00350839" w:rsidRPr="00DA4EFC">
        <w:t>–</w:t>
      </w:r>
      <w:r w:rsidR="00EC1483" w:rsidRPr="00DA4EFC">
        <w:t>Show Device Details</w:t>
      </w:r>
      <w:bookmarkEnd w:id="140"/>
      <w:bookmarkEnd w:id="141"/>
    </w:p>
    <w:p w14:paraId="6B454350" w14:textId="77777777" w:rsidR="00A54966" w:rsidRPr="00DA4EFC" w:rsidRDefault="00A54966">
      <w:pPr>
        <w:pStyle w:val="ListParagraph"/>
        <w:tabs>
          <w:tab w:val="left" w:pos="630"/>
          <w:tab w:val="left" w:pos="2250"/>
        </w:tabs>
        <w:ind w:left="0"/>
        <w:rPr>
          <w:rFonts w:ascii="Arial" w:hAnsi="Arial" w:cs="Arial"/>
        </w:rPr>
      </w:pPr>
    </w:p>
    <w:p w14:paraId="10FB2853" w14:textId="77777777" w:rsidR="00ED700B" w:rsidRPr="00DA4EFC" w:rsidRDefault="00ED700B">
      <w:pPr>
        <w:pStyle w:val="ListParagraph"/>
        <w:tabs>
          <w:tab w:val="left" w:pos="630"/>
          <w:tab w:val="left" w:pos="2250"/>
        </w:tabs>
        <w:ind w:left="0"/>
        <w:rPr>
          <w:rFonts w:ascii="Arial" w:hAnsi="Arial" w:cs="Arial"/>
        </w:rPr>
      </w:pPr>
    </w:p>
    <w:p w14:paraId="786CB580" w14:textId="77777777" w:rsidR="00953C71" w:rsidRPr="00DA4EFC" w:rsidRDefault="00953C71">
      <w:pPr>
        <w:pStyle w:val="ListParagraph"/>
        <w:tabs>
          <w:tab w:val="left" w:pos="630"/>
          <w:tab w:val="left" w:pos="2250"/>
        </w:tabs>
        <w:ind w:left="0"/>
        <w:rPr>
          <w:rFonts w:ascii="Arial" w:hAnsi="Arial" w:cs="Arial"/>
        </w:rPr>
      </w:pPr>
    </w:p>
    <w:p w14:paraId="7841B9F1" w14:textId="77777777" w:rsidR="00953C71" w:rsidRPr="00DA4EFC" w:rsidRDefault="00953C71">
      <w:pPr>
        <w:pStyle w:val="ListParagraph"/>
        <w:tabs>
          <w:tab w:val="left" w:pos="630"/>
          <w:tab w:val="left" w:pos="2250"/>
        </w:tabs>
        <w:ind w:left="0"/>
        <w:rPr>
          <w:rFonts w:ascii="Arial" w:hAnsi="Arial" w:cs="Arial"/>
        </w:rPr>
      </w:pPr>
    </w:p>
    <w:p w14:paraId="0C873E9A" w14:textId="77777777" w:rsidR="00953C71" w:rsidRPr="00DA4EFC" w:rsidRDefault="00953C71">
      <w:pPr>
        <w:pStyle w:val="ListParagraph"/>
        <w:tabs>
          <w:tab w:val="left" w:pos="630"/>
          <w:tab w:val="left" w:pos="2250"/>
        </w:tabs>
        <w:ind w:left="0"/>
        <w:rPr>
          <w:rFonts w:ascii="Arial" w:hAnsi="Arial" w:cs="Arial"/>
        </w:rPr>
      </w:pPr>
    </w:p>
    <w:p w14:paraId="3B794AB9" w14:textId="77777777" w:rsidR="00953C71" w:rsidRPr="00DA4EFC" w:rsidRDefault="00953C71">
      <w:pPr>
        <w:pStyle w:val="ListParagraph"/>
        <w:tabs>
          <w:tab w:val="left" w:pos="630"/>
          <w:tab w:val="left" w:pos="2250"/>
        </w:tabs>
        <w:ind w:left="0"/>
        <w:rPr>
          <w:rFonts w:ascii="Arial" w:hAnsi="Arial" w:cs="Arial"/>
        </w:rPr>
      </w:pPr>
    </w:p>
    <w:p w14:paraId="37347E90" w14:textId="77777777" w:rsidR="00953C71" w:rsidRPr="00DA4EFC" w:rsidRDefault="00953C71">
      <w:pPr>
        <w:pStyle w:val="ListParagraph"/>
        <w:tabs>
          <w:tab w:val="left" w:pos="630"/>
          <w:tab w:val="left" w:pos="2250"/>
        </w:tabs>
        <w:ind w:left="0"/>
        <w:rPr>
          <w:rFonts w:ascii="Arial" w:hAnsi="Arial" w:cs="Arial"/>
        </w:rPr>
      </w:pPr>
    </w:p>
    <w:p w14:paraId="73E82E9B" w14:textId="77777777" w:rsidR="00953C71" w:rsidRPr="00DA4EFC" w:rsidRDefault="00953C71">
      <w:pPr>
        <w:pStyle w:val="ListParagraph"/>
        <w:tabs>
          <w:tab w:val="left" w:pos="630"/>
          <w:tab w:val="left" w:pos="2250"/>
        </w:tabs>
        <w:ind w:left="0"/>
        <w:rPr>
          <w:rFonts w:ascii="Arial" w:hAnsi="Arial" w:cs="Arial"/>
        </w:rPr>
      </w:pPr>
    </w:p>
    <w:p w14:paraId="2D50D769" w14:textId="77777777" w:rsidR="00953C71" w:rsidRPr="00DA4EFC" w:rsidRDefault="00953C71">
      <w:pPr>
        <w:pStyle w:val="ListParagraph"/>
        <w:tabs>
          <w:tab w:val="left" w:pos="630"/>
          <w:tab w:val="left" w:pos="2250"/>
        </w:tabs>
        <w:ind w:left="0"/>
        <w:rPr>
          <w:rFonts w:ascii="Arial" w:hAnsi="Arial" w:cs="Arial"/>
        </w:rPr>
      </w:pPr>
    </w:p>
    <w:p w14:paraId="1164AE97" w14:textId="77777777" w:rsidR="00953C71" w:rsidRPr="00DA4EFC" w:rsidRDefault="00953C71">
      <w:pPr>
        <w:pStyle w:val="ListParagraph"/>
        <w:tabs>
          <w:tab w:val="left" w:pos="630"/>
          <w:tab w:val="left" w:pos="2250"/>
        </w:tabs>
        <w:ind w:left="0"/>
        <w:rPr>
          <w:rFonts w:ascii="Arial" w:hAnsi="Arial" w:cs="Arial"/>
        </w:rPr>
      </w:pPr>
    </w:p>
    <w:p w14:paraId="5E8A895B" w14:textId="77777777" w:rsidR="00953C71" w:rsidRPr="00DA4EFC" w:rsidRDefault="00953C71">
      <w:pPr>
        <w:pStyle w:val="ListParagraph"/>
        <w:tabs>
          <w:tab w:val="left" w:pos="630"/>
          <w:tab w:val="left" w:pos="2250"/>
        </w:tabs>
        <w:ind w:left="0"/>
        <w:rPr>
          <w:rFonts w:ascii="Arial" w:hAnsi="Arial" w:cs="Arial"/>
        </w:rPr>
      </w:pPr>
    </w:p>
    <w:p w14:paraId="03C4523C" w14:textId="77777777" w:rsidR="00953C71" w:rsidRPr="00DA4EFC" w:rsidRDefault="00953C71">
      <w:pPr>
        <w:pStyle w:val="ListParagraph"/>
        <w:tabs>
          <w:tab w:val="left" w:pos="630"/>
          <w:tab w:val="left" w:pos="2250"/>
        </w:tabs>
        <w:ind w:left="0"/>
        <w:rPr>
          <w:rFonts w:ascii="Arial" w:hAnsi="Arial" w:cs="Arial"/>
        </w:rPr>
      </w:pPr>
    </w:p>
    <w:p w14:paraId="1D938A09" w14:textId="77777777" w:rsidR="00953C71" w:rsidRPr="00DA4EFC" w:rsidRDefault="00953C71">
      <w:pPr>
        <w:pStyle w:val="ListParagraph"/>
        <w:tabs>
          <w:tab w:val="left" w:pos="630"/>
          <w:tab w:val="left" w:pos="2250"/>
        </w:tabs>
        <w:ind w:left="0"/>
        <w:rPr>
          <w:rFonts w:ascii="Arial" w:hAnsi="Arial" w:cs="Arial"/>
        </w:rPr>
      </w:pPr>
    </w:p>
    <w:p w14:paraId="402344A0" w14:textId="77777777" w:rsidR="00953C71" w:rsidRPr="00DA4EFC" w:rsidRDefault="00953C71">
      <w:pPr>
        <w:pStyle w:val="ListParagraph"/>
        <w:tabs>
          <w:tab w:val="left" w:pos="630"/>
          <w:tab w:val="left" w:pos="2250"/>
        </w:tabs>
        <w:ind w:left="0"/>
        <w:rPr>
          <w:rFonts w:ascii="Arial" w:hAnsi="Arial" w:cs="Arial"/>
        </w:rPr>
      </w:pPr>
    </w:p>
    <w:p w14:paraId="240C814C" w14:textId="77777777" w:rsidR="00953C71" w:rsidRPr="00DA4EFC" w:rsidRDefault="00953C71">
      <w:pPr>
        <w:pStyle w:val="ListParagraph"/>
        <w:tabs>
          <w:tab w:val="left" w:pos="630"/>
          <w:tab w:val="left" w:pos="2250"/>
        </w:tabs>
        <w:ind w:left="0"/>
        <w:rPr>
          <w:rFonts w:ascii="Arial" w:hAnsi="Arial" w:cs="Arial"/>
        </w:rPr>
      </w:pPr>
    </w:p>
    <w:p w14:paraId="0EC90BEA" w14:textId="77777777" w:rsidR="00953C71" w:rsidRPr="00DA4EFC" w:rsidRDefault="00953C71">
      <w:pPr>
        <w:pStyle w:val="ListParagraph"/>
        <w:tabs>
          <w:tab w:val="left" w:pos="630"/>
          <w:tab w:val="left" w:pos="2250"/>
        </w:tabs>
        <w:ind w:left="0"/>
        <w:rPr>
          <w:rFonts w:ascii="Arial" w:hAnsi="Arial" w:cs="Arial"/>
        </w:rPr>
      </w:pPr>
    </w:p>
    <w:p w14:paraId="51DAD88A" w14:textId="77777777" w:rsidR="00953C71" w:rsidRPr="00DA4EFC" w:rsidRDefault="00953C71">
      <w:pPr>
        <w:pStyle w:val="ListParagraph"/>
        <w:tabs>
          <w:tab w:val="left" w:pos="630"/>
          <w:tab w:val="left" w:pos="2250"/>
        </w:tabs>
        <w:ind w:left="0"/>
        <w:rPr>
          <w:rFonts w:ascii="Arial" w:hAnsi="Arial" w:cs="Arial"/>
        </w:rPr>
      </w:pPr>
    </w:p>
    <w:p w14:paraId="7FBB3685" w14:textId="77777777" w:rsidR="0097086E" w:rsidRPr="00DA4EFC" w:rsidRDefault="0097086E">
      <w:pPr>
        <w:pStyle w:val="ListParagraph"/>
        <w:tabs>
          <w:tab w:val="left" w:pos="630"/>
          <w:tab w:val="left" w:pos="2250"/>
        </w:tabs>
        <w:ind w:left="0"/>
        <w:rPr>
          <w:rFonts w:ascii="Arial" w:hAnsi="Arial" w:cs="Arial"/>
        </w:rPr>
      </w:pPr>
    </w:p>
    <w:p w14:paraId="4C27985B" w14:textId="77777777" w:rsidR="0097086E" w:rsidRPr="00DA4EFC" w:rsidRDefault="0097086E">
      <w:pPr>
        <w:pStyle w:val="ListParagraph"/>
        <w:tabs>
          <w:tab w:val="left" w:pos="630"/>
          <w:tab w:val="left" w:pos="2250"/>
        </w:tabs>
        <w:ind w:left="0"/>
        <w:rPr>
          <w:rFonts w:ascii="Arial" w:hAnsi="Arial" w:cs="Arial"/>
        </w:rPr>
      </w:pPr>
    </w:p>
    <w:p w14:paraId="507E34A6" w14:textId="77777777" w:rsidR="00953C71" w:rsidRPr="00DA4EFC" w:rsidRDefault="00953C71">
      <w:pPr>
        <w:pStyle w:val="ListParagraph"/>
        <w:tabs>
          <w:tab w:val="left" w:pos="630"/>
          <w:tab w:val="left" w:pos="2250"/>
        </w:tabs>
        <w:ind w:left="0"/>
        <w:rPr>
          <w:rFonts w:ascii="Arial" w:hAnsi="Arial" w:cs="Arial"/>
        </w:rPr>
      </w:pPr>
    </w:p>
    <w:p w14:paraId="2A5C7BA4" w14:textId="77777777" w:rsidR="00651FA5" w:rsidRPr="00DA4EFC" w:rsidRDefault="00651FA5">
      <w:pPr>
        <w:pStyle w:val="ListParagraph"/>
        <w:tabs>
          <w:tab w:val="left" w:pos="630"/>
          <w:tab w:val="left" w:pos="2250"/>
        </w:tabs>
        <w:ind w:left="0"/>
        <w:rPr>
          <w:rFonts w:ascii="Arial" w:hAnsi="Arial" w:cs="Arial"/>
        </w:rPr>
      </w:pPr>
    </w:p>
    <w:p w14:paraId="0EC7C06A" w14:textId="77777777" w:rsidR="00DF0115" w:rsidRPr="00DA4EFC" w:rsidRDefault="00DF0115">
      <w:pPr>
        <w:pStyle w:val="ListParagraph"/>
        <w:tabs>
          <w:tab w:val="left" w:pos="630"/>
          <w:tab w:val="left" w:pos="2250"/>
        </w:tabs>
        <w:ind w:left="0"/>
        <w:rPr>
          <w:rFonts w:ascii="Arial" w:hAnsi="Arial" w:cs="Arial"/>
        </w:rPr>
      </w:pPr>
    </w:p>
    <w:p w14:paraId="202D5CA8" w14:textId="77777777" w:rsidR="00DF0115" w:rsidRPr="00DA4EFC" w:rsidRDefault="00DF0115">
      <w:pPr>
        <w:pStyle w:val="ListParagraph"/>
        <w:tabs>
          <w:tab w:val="left" w:pos="630"/>
          <w:tab w:val="left" w:pos="2250"/>
        </w:tabs>
        <w:ind w:left="0"/>
        <w:rPr>
          <w:rFonts w:ascii="Arial" w:hAnsi="Arial" w:cs="Arial"/>
        </w:rPr>
      </w:pPr>
    </w:p>
    <w:p w14:paraId="18321C2F" w14:textId="7B66EC00" w:rsidR="00C32B88" w:rsidRPr="00DA4EFC" w:rsidRDefault="00DF0115" w:rsidP="009947E7">
      <w:pPr>
        <w:pStyle w:val="Heading2"/>
        <w:numPr>
          <w:ilvl w:val="3"/>
          <w:numId w:val="18"/>
        </w:numPr>
        <w:spacing w:line="276" w:lineRule="auto"/>
        <w:ind w:left="180" w:hanging="900"/>
        <w:rPr>
          <w:rFonts w:ascii="Arial" w:hAnsi="Arial" w:cs="Arial"/>
          <w:b/>
          <w:szCs w:val="24"/>
        </w:rPr>
      </w:pPr>
      <w:bookmarkStart w:id="142" w:name="_Incident_&amp;_User"/>
      <w:bookmarkStart w:id="143" w:name="_Adding_Incident_&amp;"/>
      <w:bookmarkStart w:id="144" w:name="_Toc520320778"/>
      <w:bookmarkStart w:id="145" w:name="_Toc521443468"/>
      <w:bookmarkEnd w:id="142"/>
      <w:bookmarkEnd w:id="143"/>
      <w:r w:rsidRPr="00DA4EFC">
        <w:rPr>
          <w:rFonts w:ascii="Arial" w:hAnsi="Arial" w:cs="Arial"/>
          <w:b/>
          <w:sz w:val="24"/>
          <w:szCs w:val="24"/>
        </w:rPr>
        <w:lastRenderedPageBreak/>
        <w:t xml:space="preserve"> </w:t>
      </w:r>
      <w:bookmarkStart w:id="146" w:name="_Toc527627083"/>
      <w:r w:rsidRPr="00DA4EFC">
        <w:rPr>
          <w:rFonts w:ascii="Arial" w:hAnsi="Arial" w:cs="Arial"/>
          <w:b/>
          <w:color w:val="auto"/>
          <w:sz w:val="24"/>
          <w:szCs w:val="24"/>
        </w:rPr>
        <w:t xml:space="preserve">Adding </w:t>
      </w:r>
      <w:r w:rsidR="001C014D" w:rsidRPr="00DA4EFC">
        <w:rPr>
          <w:rFonts w:ascii="Arial" w:hAnsi="Arial" w:cs="Arial"/>
          <w:b/>
          <w:color w:val="auto"/>
          <w:sz w:val="24"/>
          <w:szCs w:val="24"/>
        </w:rPr>
        <w:t>Incident &amp; User Information</w:t>
      </w:r>
      <w:bookmarkEnd w:id="144"/>
      <w:bookmarkEnd w:id="145"/>
      <w:bookmarkEnd w:id="146"/>
    </w:p>
    <w:p w14:paraId="5227DBFF" w14:textId="77777777" w:rsidR="00927A3A" w:rsidRPr="00DA4EFC" w:rsidRDefault="00927A3A" w:rsidP="00115685">
      <w:pPr>
        <w:ind w:left="540"/>
        <w:rPr>
          <w:rFonts w:ascii="Arial" w:hAnsi="Arial" w:cs="Arial"/>
        </w:rPr>
      </w:pPr>
    </w:p>
    <w:p w14:paraId="39F87E54" w14:textId="294E152B" w:rsidR="007C7143" w:rsidRPr="00DA4EFC" w:rsidRDefault="00DF0115" w:rsidP="00115685">
      <w:pPr>
        <w:pStyle w:val="NormalWeb"/>
        <w:numPr>
          <w:ilvl w:val="0"/>
          <w:numId w:val="5"/>
        </w:numPr>
        <w:spacing w:before="0" w:beforeAutospacing="0" w:line="276" w:lineRule="auto"/>
        <w:ind w:left="540"/>
        <w:rPr>
          <w:rFonts w:ascii="Arial" w:hAnsi="Arial" w:cs="Arial"/>
          <w:sz w:val="22"/>
          <w:szCs w:val="22"/>
        </w:rPr>
      </w:pPr>
      <w:r w:rsidRPr="00DA4EFC">
        <w:rPr>
          <w:rFonts w:ascii="Arial" w:hAnsi="Arial" w:cs="Arial"/>
          <w:sz w:val="22"/>
          <w:szCs w:val="22"/>
        </w:rPr>
        <w:t>Enter</w:t>
      </w:r>
      <w:r w:rsidR="007C762D" w:rsidRPr="00DA4EFC">
        <w:rPr>
          <w:rFonts w:ascii="Arial" w:hAnsi="Arial" w:cs="Arial"/>
          <w:sz w:val="22"/>
          <w:szCs w:val="22"/>
        </w:rPr>
        <w:t xml:space="preserve"> “</w:t>
      </w:r>
      <w:r w:rsidR="00CF5ECC" w:rsidRPr="00DA4EFC">
        <w:rPr>
          <w:rFonts w:ascii="Arial" w:hAnsi="Arial" w:cs="Arial"/>
          <w:sz w:val="22"/>
          <w:szCs w:val="22"/>
        </w:rPr>
        <w:t>Incident</w:t>
      </w:r>
      <w:r w:rsidR="007C762D" w:rsidRPr="00DA4EFC">
        <w:rPr>
          <w:rFonts w:ascii="Arial" w:hAnsi="Arial" w:cs="Arial"/>
          <w:sz w:val="22"/>
          <w:szCs w:val="22"/>
        </w:rPr>
        <w:t xml:space="preserve"> D</w:t>
      </w:r>
      <w:r w:rsidRPr="00DA4EFC">
        <w:rPr>
          <w:rFonts w:ascii="Arial" w:hAnsi="Arial" w:cs="Arial"/>
          <w:sz w:val="22"/>
          <w:szCs w:val="22"/>
        </w:rPr>
        <w:t>etails</w:t>
      </w:r>
      <w:r w:rsidR="007C762D" w:rsidRPr="00DA4EFC">
        <w:rPr>
          <w:rFonts w:ascii="Arial" w:hAnsi="Arial" w:cs="Arial"/>
          <w:sz w:val="22"/>
          <w:szCs w:val="22"/>
        </w:rPr>
        <w:t>”</w:t>
      </w:r>
      <w:r w:rsidRPr="00DA4EFC">
        <w:rPr>
          <w:rFonts w:ascii="Arial" w:hAnsi="Arial" w:cs="Arial"/>
          <w:sz w:val="22"/>
          <w:szCs w:val="22"/>
        </w:rPr>
        <w:t xml:space="preserve"> </w:t>
      </w:r>
      <w:r w:rsidR="00A431E8" w:rsidRPr="00DA4EFC">
        <w:rPr>
          <w:rFonts w:ascii="Arial" w:hAnsi="Arial" w:cs="Arial"/>
          <w:sz w:val="22"/>
          <w:szCs w:val="22"/>
        </w:rPr>
        <w:t xml:space="preserve">i.e. </w:t>
      </w:r>
      <w:r w:rsidR="001C014D" w:rsidRPr="00DA4EFC">
        <w:rPr>
          <w:rFonts w:ascii="Arial" w:hAnsi="Arial" w:cs="Arial"/>
          <w:sz w:val="22"/>
          <w:szCs w:val="22"/>
        </w:rPr>
        <w:t xml:space="preserve">Date </w:t>
      </w:r>
      <w:r w:rsidR="00A431E8" w:rsidRPr="00DA4EFC">
        <w:rPr>
          <w:rFonts w:ascii="Arial" w:hAnsi="Arial" w:cs="Arial"/>
          <w:sz w:val="22"/>
          <w:szCs w:val="22"/>
        </w:rPr>
        <w:t xml:space="preserve">and </w:t>
      </w:r>
      <w:r w:rsidR="007C7143" w:rsidRPr="00DA4EFC">
        <w:rPr>
          <w:rFonts w:ascii="Arial" w:hAnsi="Arial" w:cs="Arial"/>
          <w:sz w:val="22"/>
          <w:szCs w:val="22"/>
        </w:rPr>
        <w:t>Nature of incident</w:t>
      </w:r>
    </w:p>
    <w:p w14:paraId="00F5249A" w14:textId="2BFFC5DA" w:rsidR="006E04A7" w:rsidRPr="00DA4EFC" w:rsidRDefault="00CF5ECC" w:rsidP="00115685">
      <w:pPr>
        <w:pStyle w:val="NormalWeb"/>
        <w:numPr>
          <w:ilvl w:val="0"/>
          <w:numId w:val="5"/>
        </w:numPr>
        <w:spacing w:before="0" w:beforeAutospacing="0" w:after="0" w:afterAutospacing="0" w:line="276" w:lineRule="auto"/>
        <w:ind w:left="540"/>
        <w:rPr>
          <w:rFonts w:ascii="Arial" w:hAnsi="Arial" w:cs="Arial"/>
          <w:sz w:val="22"/>
          <w:szCs w:val="22"/>
        </w:rPr>
      </w:pPr>
      <w:r w:rsidRPr="00DA4EFC">
        <w:rPr>
          <w:rFonts w:ascii="Arial" w:hAnsi="Arial" w:cs="Arial"/>
          <w:sz w:val="22"/>
          <w:szCs w:val="22"/>
        </w:rPr>
        <w:t>E</w:t>
      </w:r>
      <w:r w:rsidR="006E04A7" w:rsidRPr="00DA4EFC">
        <w:rPr>
          <w:rFonts w:ascii="Arial" w:hAnsi="Arial" w:cs="Arial"/>
          <w:sz w:val="22"/>
          <w:szCs w:val="22"/>
        </w:rPr>
        <w:t>nter</w:t>
      </w:r>
      <w:r w:rsidR="007C7143" w:rsidRPr="00DA4EFC">
        <w:rPr>
          <w:rFonts w:ascii="Arial" w:hAnsi="Arial" w:cs="Arial"/>
          <w:sz w:val="22"/>
          <w:szCs w:val="22"/>
        </w:rPr>
        <w:t xml:space="preserve"> </w:t>
      </w:r>
      <w:r w:rsidR="001C014D" w:rsidRPr="00DA4EFC">
        <w:rPr>
          <w:rFonts w:ascii="Arial" w:hAnsi="Arial" w:cs="Arial"/>
          <w:sz w:val="22"/>
          <w:szCs w:val="22"/>
        </w:rPr>
        <w:t>affected consumer</w:t>
      </w:r>
      <w:r w:rsidRPr="00DA4EFC">
        <w:rPr>
          <w:rFonts w:ascii="Arial" w:hAnsi="Arial" w:cs="Arial"/>
          <w:sz w:val="22"/>
          <w:szCs w:val="22"/>
        </w:rPr>
        <w:t xml:space="preserve">’s </w:t>
      </w:r>
      <w:r w:rsidR="00623D54" w:rsidRPr="00DA4EFC">
        <w:rPr>
          <w:rFonts w:ascii="Arial" w:hAnsi="Arial" w:cs="Arial"/>
          <w:sz w:val="22"/>
          <w:szCs w:val="22"/>
        </w:rPr>
        <w:t>“</w:t>
      </w:r>
      <w:r w:rsidRPr="00DA4EFC">
        <w:rPr>
          <w:rFonts w:ascii="Arial" w:hAnsi="Arial" w:cs="Arial"/>
          <w:sz w:val="22"/>
          <w:szCs w:val="22"/>
        </w:rPr>
        <w:t>Personal I</w:t>
      </w:r>
      <w:r w:rsidR="001C014D" w:rsidRPr="00DA4EFC">
        <w:rPr>
          <w:rFonts w:ascii="Arial" w:hAnsi="Arial" w:cs="Arial"/>
          <w:sz w:val="22"/>
          <w:szCs w:val="22"/>
        </w:rPr>
        <w:t>nformation</w:t>
      </w:r>
      <w:r w:rsidR="00623D54" w:rsidRPr="00DA4EFC">
        <w:rPr>
          <w:rFonts w:ascii="Arial" w:hAnsi="Arial" w:cs="Arial"/>
          <w:sz w:val="22"/>
          <w:szCs w:val="22"/>
        </w:rPr>
        <w:t>”</w:t>
      </w:r>
      <w:r w:rsidR="006E04A7" w:rsidRPr="00DA4EFC">
        <w:rPr>
          <w:rFonts w:ascii="Arial" w:hAnsi="Arial" w:cs="Arial"/>
          <w:sz w:val="22"/>
          <w:szCs w:val="22"/>
        </w:rPr>
        <w:t xml:space="preserve"> i.e. </w:t>
      </w:r>
      <w:r w:rsidR="006C5B6C" w:rsidRPr="00DA4EFC">
        <w:rPr>
          <w:rFonts w:ascii="Arial" w:hAnsi="Arial" w:cs="Arial"/>
          <w:sz w:val="22"/>
          <w:szCs w:val="22"/>
        </w:rPr>
        <w:t>Full</w:t>
      </w:r>
      <w:r w:rsidR="006E04A7" w:rsidRPr="00DA4EFC">
        <w:rPr>
          <w:rFonts w:ascii="Arial" w:hAnsi="Arial" w:cs="Arial"/>
          <w:sz w:val="22"/>
          <w:szCs w:val="22"/>
        </w:rPr>
        <w:t xml:space="preserve"> N</w:t>
      </w:r>
      <w:r w:rsidR="001C014D" w:rsidRPr="00DA4EFC">
        <w:rPr>
          <w:rFonts w:ascii="Arial" w:hAnsi="Arial" w:cs="Arial"/>
          <w:sz w:val="22"/>
          <w:szCs w:val="22"/>
        </w:rPr>
        <w:t xml:space="preserve">ame, </w:t>
      </w:r>
      <w:r w:rsidR="006E04A7" w:rsidRPr="00DA4EFC">
        <w:rPr>
          <w:rFonts w:ascii="Arial" w:hAnsi="Arial" w:cs="Arial"/>
          <w:sz w:val="22"/>
          <w:szCs w:val="22"/>
        </w:rPr>
        <w:t>Date of Birth (DOB), A</w:t>
      </w:r>
      <w:r w:rsidR="008764FD" w:rsidRPr="00DA4EFC">
        <w:rPr>
          <w:rFonts w:ascii="Arial" w:hAnsi="Arial" w:cs="Arial"/>
          <w:sz w:val="22"/>
          <w:szCs w:val="22"/>
        </w:rPr>
        <w:t>ddress</w:t>
      </w:r>
      <w:r w:rsidR="001C014D" w:rsidRPr="00DA4EFC">
        <w:rPr>
          <w:rFonts w:ascii="Arial" w:hAnsi="Arial" w:cs="Arial"/>
          <w:sz w:val="22"/>
          <w:szCs w:val="22"/>
        </w:rPr>
        <w:t>, Govt</w:t>
      </w:r>
      <w:r w:rsidR="00106EDA" w:rsidRPr="00DA4EFC">
        <w:rPr>
          <w:rFonts w:ascii="Arial" w:hAnsi="Arial" w:cs="Arial"/>
          <w:sz w:val="22"/>
          <w:szCs w:val="22"/>
        </w:rPr>
        <w:t>.</w:t>
      </w:r>
      <w:r w:rsidR="006E04A7" w:rsidRPr="00DA4EFC">
        <w:rPr>
          <w:rFonts w:ascii="Arial" w:hAnsi="Arial" w:cs="Arial"/>
          <w:sz w:val="22"/>
          <w:szCs w:val="22"/>
        </w:rPr>
        <w:t xml:space="preserve"> Identi</w:t>
      </w:r>
      <w:r w:rsidR="00DC2AF7" w:rsidRPr="00DA4EFC">
        <w:rPr>
          <w:rFonts w:ascii="Arial" w:hAnsi="Arial" w:cs="Arial"/>
          <w:sz w:val="22"/>
          <w:szCs w:val="22"/>
        </w:rPr>
        <w:t>fication</w:t>
      </w:r>
      <w:r w:rsidR="006E04A7" w:rsidRPr="00DA4EFC">
        <w:rPr>
          <w:rFonts w:ascii="Arial" w:hAnsi="Arial" w:cs="Arial"/>
          <w:sz w:val="22"/>
          <w:szCs w:val="22"/>
        </w:rPr>
        <w:t xml:space="preserve"> Number, Alternate Phone Number</w:t>
      </w:r>
      <w:r w:rsidR="001C014D" w:rsidRPr="00DA4EFC">
        <w:rPr>
          <w:rFonts w:ascii="Arial" w:hAnsi="Arial" w:cs="Arial"/>
          <w:sz w:val="22"/>
          <w:szCs w:val="22"/>
        </w:rPr>
        <w:t xml:space="preserve">, Email </w:t>
      </w:r>
      <w:r w:rsidR="006E04A7" w:rsidRPr="00DA4EFC">
        <w:rPr>
          <w:rFonts w:ascii="Arial" w:hAnsi="Arial" w:cs="Arial"/>
          <w:sz w:val="22"/>
          <w:szCs w:val="22"/>
        </w:rPr>
        <w:t>A</w:t>
      </w:r>
      <w:r w:rsidR="006C5B6C" w:rsidRPr="00DA4EFC">
        <w:rPr>
          <w:rFonts w:ascii="Arial" w:hAnsi="Arial" w:cs="Arial"/>
          <w:sz w:val="22"/>
          <w:szCs w:val="22"/>
        </w:rPr>
        <w:t>ddress</w:t>
      </w:r>
    </w:p>
    <w:p w14:paraId="4655BE2D" w14:textId="136EB247" w:rsidR="00CF5ECC" w:rsidRPr="00DA4EFC" w:rsidRDefault="00CF5ECC" w:rsidP="00115685">
      <w:pPr>
        <w:pStyle w:val="NormalWeb"/>
        <w:spacing w:before="0" w:beforeAutospacing="0" w:after="0" w:afterAutospacing="0" w:line="276" w:lineRule="auto"/>
        <w:ind w:left="540"/>
        <w:rPr>
          <w:rFonts w:ascii="Arial" w:hAnsi="Arial" w:cs="Arial"/>
          <w:sz w:val="22"/>
          <w:szCs w:val="22"/>
        </w:rPr>
      </w:pPr>
      <w:r w:rsidRPr="00DA4EFC">
        <w:rPr>
          <w:rFonts w:ascii="Arial" w:hAnsi="Arial" w:cs="Arial"/>
          <w:b/>
          <w:sz w:val="22"/>
          <w:szCs w:val="22"/>
        </w:rPr>
        <w:t>Note</w:t>
      </w:r>
      <w:r w:rsidR="00E722FF" w:rsidRPr="00DA4EFC">
        <w:rPr>
          <w:rFonts w:ascii="Arial" w:hAnsi="Arial" w:cs="Arial"/>
          <w:sz w:val="22"/>
          <w:szCs w:val="22"/>
        </w:rPr>
        <w:t xml:space="preserve"> </w:t>
      </w:r>
      <w:r w:rsidR="006E04A7" w:rsidRPr="00DA4EFC">
        <w:rPr>
          <w:rFonts w:ascii="Arial" w:hAnsi="Arial" w:cs="Arial"/>
          <w:sz w:val="22"/>
          <w:szCs w:val="22"/>
        </w:rPr>
        <w:t>Full</w:t>
      </w:r>
      <w:r w:rsidR="00E722FF" w:rsidRPr="00DA4EFC">
        <w:rPr>
          <w:rFonts w:ascii="Arial" w:hAnsi="Arial" w:cs="Arial"/>
          <w:sz w:val="22"/>
          <w:szCs w:val="22"/>
        </w:rPr>
        <w:t xml:space="preserve"> Name</w:t>
      </w:r>
      <w:r w:rsidR="00A431E8" w:rsidRPr="00DA4EFC">
        <w:rPr>
          <w:rFonts w:ascii="Arial" w:hAnsi="Arial" w:cs="Arial"/>
          <w:sz w:val="22"/>
          <w:szCs w:val="22"/>
        </w:rPr>
        <w:t xml:space="preserve"> of the consumer is mandatory</w:t>
      </w:r>
      <w:r w:rsidR="006E04A7" w:rsidRPr="00DA4EFC">
        <w:rPr>
          <w:rFonts w:ascii="Arial" w:hAnsi="Arial" w:cs="Arial"/>
          <w:sz w:val="22"/>
          <w:szCs w:val="22"/>
        </w:rPr>
        <w:t xml:space="preserve">. From rest of the </w:t>
      </w:r>
      <w:r w:rsidR="0031256E" w:rsidRPr="00DA4EFC">
        <w:rPr>
          <w:rFonts w:ascii="Arial" w:hAnsi="Arial" w:cs="Arial"/>
          <w:sz w:val="22"/>
          <w:szCs w:val="22"/>
        </w:rPr>
        <w:t xml:space="preserve">information any single information </w:t>
      </w:r>
      <w:r w:rsidR="006E04A7" w:rsidRPr="00DA4EFC">
        <w:rPr>
          <w:rFonts w:ascii="Arial" w:hAnsi="Arial" w:cs="Arial"/>
          <w:sz w:val="22"/>
          <w:szCs w:val="22"/>
        </w:rPr>
        <w:t>is required</w:t>
      </w:r>
      <w:r w:rsidR="009A2B19">
        <w:rPr>
          <w:rFonts w:ascii="Arial" w:hAnsi="Arial" w:cs="Arial"/>
          <w:sz w:val="22"/>
          <w:szCs w:val="22"/>
        </w:rPr>
        <w:t>.</w:t>
      </w:r>
    </w:p>
    <w:p w14:paraId="79FF175E" w14:textId="5CC634FB" w:rsidR="007C762D" w:rsidRDefault="00C32B88" w:rsidP="00115685">
      <w:pPr>
        <w:pStyle w:val="NormalWeb"/>
        <w:numPr>
          <w:ilvl w:val="0"/>
          <w:numId w:val="5"/>
        </w:numPr>
        <w:tabs>
          <w:tab w:val="left" w:pos="990"/>
        </w:tabs>
        <w:spacing w:before="0" w:beforeAutospacing="0" w:after="0" w:afterAutospacing="0" w:line="276" w:lineRule="auto"/>
        <w:ind w:left="540"/>
        <w:rPr>
          <w:rFonts w:ascii="Arial" w:hAnsi="Arial" w:cs="Arial"/>
          <w:sz w:val="22"/>
          <w:szCs w:val="22"/>
        </w:rPr>
      </w:pPr>
      <w:r w:rsidRPr="00DA4EFC">
        <w:rPr>
          <w:rFonts w:ascii="Arial" w:hAnsi="Arial" w:cs="Arial"/>
          <w:sz w:val="22"/>
          <w:szCs w:val="22"/>
        </w:rPr>
        <w:t>C</w:t>
      </w:r>
      <w:r w:rsidR="006E04A7" w:rsidRPr="00DA4EFC">
        <w:rPr>
          <w:rFonts w:ascii="Arial" w:hAnsi="Arial" w:cs="Arial"/>
          <w:sz w:val="22"/>
          <w:szCs w:val="22"/>
        </w:rPr>
        <w:t xml:space="preserve">lick </w:t>
      </w:r>
      <w:r w:rsidR="00CB569E" w:rsidRPr="00DA4EFC">
        <w:rPr>
          <w:rFonts w:ascii="Arial" w:hAnsi="Arial" w:cs="Arial"/>
          <w:sz w:val="22"/>
          <w:szCs w:val="22"/>
        </w:rPr>
        <w:t>the</w:t>
      </w:r>
      <w:r w:rsidR="006E04A7" w:rsidRPr="00DA4EFC">
        <w:rPr>
          <w:rFonts w:ascii="Arial" w:hAnsi="Arial" w:cs="Arial"/>
          <w:sz w:val="22"/>
          <w:szCs w:val="22"/>
        </w:rPr>
        <w:t> </w:t>
      </w:r>
      <w:r w:rsidR="001C014D" w:rsidRPr="00DA4EFC">
        <w:rPr>
          <w:rFonts w:ascii="Arial" w:hAnsi="Arial" w:cs="Arial"/>
          <w:sz w:val="22"/>
          <w:szCs w:val="22"/>
        </w:rPr>
        <w:t>"Submit</w:t>
      </w:r>
      <w:r w:rsidR="006E04A7" w:rsidRPr="00DA4EFC">
        <w:rPr>
          <w:rFonts w:ascii="Arial" w:hAnsi="Arial" w:cs="Arial"/>
          <w:sz w:val="22"/>
          <w:szCs w:val="22"/>
        </w:rPr>
        <w:t>" </w:t>
      </w:r>
      <w:r w:rsidR="001C014D" w:rsidRPr="00DA4EFC">
        <w:rPr>
          <w:rFonts w:ascii="Arial" w:hAnsi="Arial" w:cs="Arial"/>
          <w:sz w:val="22"/>
          <w:szCs w:val="22"/>
        </w:rPr>
        <w:t xml:space="preserve">button  </w:t>
      </w:r>
    </w:p>
    <w:p w14:paraId="3F0A6A3C" w14:textId="77777777" w:rsidR="009A2B19" w:rsidRPr="00DA4EFC" w:rsidRDefault="009A2B19" w:rsidP="009A2B19">
      <w:pPr>
        <w:pStyle w:val="NormalWeb"/>
        <w:tabs>
          <w:tab w:val="left" w:pos="990"/>
        </w:tabs>
        <w:spacing w:before="0" w:beforeAutospacing="0" w:after="0" w:afterAutospacing="0" w:line="276" w:lineRule="auto"/>
        <w:ind w:left="540"/>
        <w:rPr>
          <w:rFonts w:ascii="Arial" w:hAnsi="Arial" w:cs="Arial"/>
          <w:sz w:val="22"/>
          <w:szCs w:val="22"/>
        </w:rPr>
      </w:pPr>
    </w:p>
    <w:p w14:paraId="2E0B9189" w14:textId="6A8359D1" w:rsidR="003B53B3" w:rsidRPr="00DA4EFC" w:rsidRDefault="00AC0C3E">
      <w:pPr>
        <w:pStyle w:val="ListParagraph"/>
        <w:tabs>
          <w:tab w:val="left" w:pos="630"/>
        </w:tabs>
        <w:spacing w:after="0"/>
        <w:ind w:left="-810" w:right="-900"/>
        <w:rPr>
          <w:rFonts w:ascii="Arial" w:hAnsi="Arial" w:cs="Arial"/>
        </w:rPr>
      </w:pPr>
      <w:r w:rsidRPr="00DA4EFC">
        <w:rPr>
          <w:rFonts w:ascii="Arial" w:hAnsi="Arial" w:cs="Arial"/>
          <w:noProof/>
        </w:rPr>
        <w:drawing>
          <wp:inline distT="0" distB="0" distL="0" distR="0" wp14:anchorId="18B62EBE" wp14:editId="5BA637EE">
            <wp:extent cx="6787515" cy="5495571"/>
            <wp:effectExtent l="152400" t="152400" r="299085" b="353060"/>
            <wp:docPr id="16" name="Picture 16" descr="C:\Users\Momna Ali Shah\Desktop\lsds\download (49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omna Ali Shah\Desktop\lsds\download (49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2" t="4315" r="-832" b="3625"/>
                    <a:stretch/>
                  </pic:blipFill>
                  <pic:spPr bwMode="auto">
                    <a:xfrm>
                      <a:off x="0" y="0"/>
                      <a:ext cx="6795228" cy="55018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D5F4C" w14:textId="2C79A7FA" w:rsidR="00CD5E2B" w:rsidRPr="00DA4EFC" w:rsidRDefault="00CD5E2B" w:rsidP="00AF15DC">
      <w:pPr>
        <w:pStyle w:val="F-FigureTitle"/>
        <w:spacing w:before="0" w:after="0"/>
        <w:ind w:left="360"/>
        <w:jc w:val="center"/>
      </w:pPr>
      <w:bookmarkStart w:id="147" w:name="_Toc526767515"/>
      <w:bookmarkStart w:id="148" w:name="_Toc526769069"/>
      <w:bookmarkStart w:id="149" w:name="_Toc521445314"/>
      <w:bookmarkStart w:id="150" w:name="_Toc521487519"/>
      <w:bookmarkStart w:id="151" w:name="_Toc521665765"/>
      <w:bookmarkStart w:id="152" w:name="_Toc521666444"/>
      <w:bookmarkStart w:id="153" w:name="_Toc521666510"/>
      <w:r w:rsidRPr="00DA4EFC">
        <w:t xml:space="preserve">Figure </w:t>
      </w:r>
      <w:r w:rsidRPr="00DA4EFC">
        <w:fldChar w:fldCharType="begin"/>
      </w:r>
      <w:r w:rsidRPr="00DA4EFC">
        <w:instrText xml:space="preserve"> SEQ Figure \* ARABIC </w:instrText>
      </w:r>
      <w:r w:rsidRPr="00DA4EFC">
        <w:fldChar w:fldCharType="separate"/>
      </w:r>
      <w:r w:rsidR="00BD6170">
        <w:rPr>
          <w:noProof/>
        </w:rPr>
        <w:t>11</w:t>
      </w:r>
      <w:r w:rsidRPr="00DA4EFC">
        <w:fldChar w:fldCharType="end"/>
      </w:r>
      <w:r w:rsidR="002B0BD1" w:rsidRPr="00DA4EFC">
        <w:t>–</w:t>
      </w:r>
      <w:r w:rsidRPr="00DA4EFC">
        <w:t>Personal Details</w:t>
      </w:r>
      <w:bookmarkEnd w:id="147"/>
      <w:bookmarkEnd w:id="148"/>
    </w:p>
    <w:bookmarkEnd w:id="149"/>
    <w:bookmarkEnd w:id="150"/>
    <w:bookmarkEnd w:id="151"/>
    <w:bookmarkEnd w:id="152"/>
    <w:bookmarkEnd w:id="153"/>
    <w:p w14:paraId="48A8E997" w14:textId="0CA6803D" w:rsidR="001257BC" w:rsidRPr="00DA4EFC" w:rsidRDefault="001257BC" w:rsidP="009947E7">
      <w:pPr>
        <w:rPr>
          <w:rFonts w:ascii="Arial" w:hAnsi="Arial" w:cs="Arial"/>
        </w:rPr>
      </w:pPr>
    </w:p>
    <w:p w14:paraId="12BC8ED0" w14:textId="77777777" w:rsidR="00763E6E" w:rsidRPr="00DA4EFC" w:rsidRDefault="00763E6E" w:rsidP="009947E7">
      <w:pPr>
        <w:rPr>
          <w:rFonts w:ascii="Arial" w:hAnsi="Arial" w:cs="Arial"/>
        </w:rPr>
      </w:pPr>
    </w:p>
    <w:p w14:paraId="0A034F16" w14:textId="77777777" w:rsidR="00494465" w:rsidRPr="00DA4EFC" w:rsidRDefault="00494465" w:rsidP="009947E7">
      <w:pPr>
        <w:rPr>
          <w:rFonts w:ascii="Arial" w:hAnsi="Arial" w:cs="Arial"/>
        </w:rPr>
      </w:pPr>
    </w:p>
    <w:p w14:paraId="5D7291C9" w14:textId="49CFBFB1" w:rsidR="00494465" w:rsidRPr="00DA4EFC" w:rsidRDefault="00DD0A19" w:rsidP="009A2B19">
      <w:pPr>
        <w:ind w:left="540"/>
        <w:rPr>
          <w:rFonts w:ascii="Arial" w:hAnsi="Arial" w:cs="Arial"/>
          <w:sz w:val="22"/>
        </w:rPr>
      </w:pPr>
      <w:r w:rsidRPr="00DA4EFC">
        <w:rPr>
          <w:rFonts w:ascii="Arial" w:hAnsi="Arial" w:cs="Arial"/>
          <w:sz w:val="22"/>
        </w:rPr>
        <w:lastRenderedPageBreak/>
        <w:t xml:space="preserve">On submission </w:t>
      </w:r>
      <w:r w:rsidR="007D7504" w:rsidRPr="00DA4EFC">
        <w:rPr>
          <w:rFonts w:ascii="Arial" w:hAnsi="Arial" w:cs="Arial"/>
          <w:sz w:val="22"/>
        </w:rPr>
        <w:t>of case</w:t>
      </w:r>
      <w:r w:rsidRPr="00DA4EFC">
        <w:rPr>
          <w:rFonts w:ascii="Arial" w:hAnsi="Arial" w:cs="Arial"/>
          <w:sz w:val="22"/>
        </w:rPr>
        <w:t>, a</w:t>
      </w:r>
      <w:r w:rsidR="00494465" w:rsidRPr="00DA4EFC">
        <w:rPr>
          <w:rFonts w:ascii="Arial" w:hAnsi="Arial" w:cs="Arial"/>
          <w:sz w:val="22"/>
        </w:rPr>
        <w:t xml:space="preserve"> page will appear that</w:t>
      </w:r>
      <w:r w:rsidRPr="00DA4EFC">
        <w:rPr>
          <w:rFonts w:ascii="Arial" w:hAnsi="Arial" w:cs="Arial"/>
          <w:sz w:val="22"/>
        </w:rPr>
        <w:t xml:space="preserve"> display the details (Confirmation message, Tracking ID, Status)</w:t>
      </w:r>
    </w:p>
    <w:p w14:paraId="7F83649B" w14:textId="6DF23643" w:rsidR="00494465" w:rsidRDefault="00494465" w:rsidP="009A2B19">
      <w:pPr>
        <w:pStyle w:val="NormalWeb"/>
        <w:numPr>
          <w:ilvl w:val="0"/>
          <w:numId w:val="5"/>
        </w:numPr>
        <w:tabs>
          <w:tab w:val="left" w:pos="990"/>
        </w:tabs>
        <w:spacing w:before="0" w:beforeAutospacing="0" w:after="0" w:afterAutospacing="0" w:line="276" w:lineRule="auto"/>
        <w:ind w:left="540"/>
        <w:rPr>
          <w:rFonts w:ascii="Arial" w:hAnsi="Arial" w:cs="Arial"/>
          <w:sz w:val="22"/>
        </w:rPr>
      </w:pPr>
      <w:r w:rsidRPr="00DA4EFC">
        <w:rPr>
          <w:rFonts w:ascii="Arial" w:hAnsi="Arial" w:cs="Arial"/>
          <w:sz w:val="22"/>
        </w:rPr>
        <w:t xml:space="preserve">To view the case details, click on the “View Case” button </w:t>
      </w:r>
    </w:p>
    <w:p w14:paraId="0D9A4C9A" w14:textId="77777777" w:rsidR="009A2B19" w:rsidRPr="00DA4EFC" w:rsidRDefault="009A2B19" w:rsidP="009A2B19">
      <w:pPr>
        <w:pStyle w:val="NormalWeb"/>
        <w:tabs>
          <w:tab w:val="left" w:pos="990"/>
        </w:tabs>
        <w:spacing w:before="0" w:beforeAutospacing="0" w:after="0" w:afterAutospacing="0" w:line="276" w:lineRule="auto"/>
        <w:ind w:left="540"/>
        <w:rPr>
          <w:rFonts w:ascii="Arial" w:hAnsi="Arial" w:cs="Arial"/>
          <w:sz w:val="22"/>
        </w:rPr>
      </w:pPr>
    </w:p>
    <w:p w14:paraId="74BE6C1E" w14:textId="5629B511" w:rsidR="00494465" w:rsidRPr="00DA4EFC" w:rsidRDefault="00494465" w:rsidP="002E65B7">
      <w:pPr>
        <w:pStyle w:val="ListParagraph"/>
        <w:spacing w:after="0"/>
        <w:ind w:left="-1080" w:right="-1413"/>
        <w:jc w:val="center"/>
        <w:rPr>
          <w:rFonts w:ascii="Arial" w:hAnsi="Arial" w:cs="Arial"/>
        </w:rPr>
      </w:pPr>
      <w:r w:rsidRPr="00DA4EFC">
        <w:rPr>
          <w:rFonts w:ascii="Arial" w:hAnsi="Arial" w:cs="Arial"/>
          <w:noProof/>
        </w:rPr>
        <w:drawing>
          <wp:inline distT="0" distB="0" distL="0" distR="0" wp14:anchorId="19889A72" wp14:editId="2A7BBA14">
            <wp:extent cx="6753058" cy="2365375"/>
            <wp:effectExtent l="152400" t="152400" r="353060" b="358775"/>
            <wp:docPr id="14" name="Picture 14" descr="C:\Users\Momna Ali Shah\Desktop\lsds\1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omna Ali Shah\Desktop\lsds\11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14" b="6110"/>
                    <a:stretch/>
                  </pic:blipFill>
                  <pic:spPr bwMode="auto">
                    <a:xfrm>
                      <a:off x="0" y="0"/>
                      <a:ext cx="6761625" cy="23683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4FC37" w14:textId="4636B56F" w:rsidR="004E567E" w:rsidRPr="00DA4EFC" w:rsidRDefault="00383217" w:rsidP="001A4A63">
      <w:pPr>
        <w:pStyle w:val="F-FigureTitle"/>
        <w:spacing w:before="0" w:after="0"/>
        <w:ind w:left="0"/>
        <w:jc w:val="center"/>
      </w:pPr>
      <w:bookmarkStart w:id="154" w:name="_Toc526767516"/>
      <w:bookmarkStart w:id="155" w:name="_Toc526769070"/>
      <w:r w:rsidRPr="00DA4EFC">
        <w:t xml:space="preserve">Figure </w:t>
      </w:r>
      <w:r w:rsidRPr="00DA4EFC">
        <w:fldChar w:fldCharType="begin"/>
      </w:r>
      <w:r w:rsidRPr="00DA4EFC">
        <w:instrText xml:space="preserve"> SEQ Figure \* ARABIC </w:instrText>
      </w:r>
      <w:r w:rsidRPr="00DA4EFC">
        <w:fldChar w:fldCharType="separate"/>
      </w:r>
      <w:r w:rsidR="00BD6170">
        <w:rPr>
          <w:noProof/>
        </w:rPr>
        <w:t>12</w:t>
      </w:r>
      <w:r w:rsidRPr="00DA4EFC">
        <w:fldChar w:fldCharType="end"/>
      </w:r>
      <w:r w:rsidR="002B0BD1" w:rsidRPr="00DA4EFC">
        <w:t>–</w:t>
      </w:r>
      <w:r w:rsidRPr="00DA4EFC">
        <w:t>View Registered Case</w:t>
      </w:r>
      <w:bookmarkEnd w:id="154"/>
      <w:bookmarkEnd w:id="155"/>
    </w:p>
    <w:p w14:paraId="4DE65637" w14:textId="77777777" w:rsidR="00C01373" w:rsidRPr="00DA4EFC" w:rsidRDefault="00C01373" w:rsidP="009947E7">
      <w:pPr>
        <w:rPr>
          <w:rFonts w:ascii="Arial" w:hAnsi="Arial" w:cs="Arial"/>
        </w:rPr>
      </w:pPr>
    </w:p>
    <w:p w14:paraId="18865BD1" w14:textId="77777777" w:rsidR="00C01373" w:rsidRPr="00DA4EFC" w:rsidRDefault="00C01373" w:rsidP="009947E7">
      <w:pPr>
        <w:rPr>
          <w:rFonts w:ascii="Arial" w:hAnsi="Arial" w:cs="Arial"/>
        </w:rPr>
      </w:pPr>
    </w:p>
    <w:p w14:paraId="757D209D" w14:textId="77777777" w:rsidR="00C01373" w:rsidRPr="00DA4EFC" w:rsidRDefault="00C01373" w:rsidP="009947E7">
      <w:pPr>
        <w:rPr>
          <w:rFonts w:ascii="Arial" w:hAnsi="Arial" w:cs="Arial"/>
        </w:rPr>
      </w:pPr>
    </w:p>
    <w:p w14:paraId="5C591002" w14:textId="77777777" w:rsidR="00C01373" w:rsidRPr="00DA4EFC" w:rsidRDefault="00C01373" w:rsidP="009947E7">
      <w:pPr>
        <w:rPr>
          <w:rFonts w:ascii="Arial" w:hAnsi="Arial" w:cs="Arial"/>
        </w:rPr>
      </w:pPr>
    </w:p>
    <w:p w14:paraId="5FC808FF" w14:textId="77777777" w:rsidR="00C01373" w:rsidRPr="00DA4EFC" w:rsidRDefault="00C01373" w:rsidP="009947E7">
      <w:pPr>
        <w:rPr>
          <w:rFonts w:ascii="Arial" w:hAnsi="Arial" w:cs="Arial"/>
        </w:rPr>
      </w:pPr>
    </w:p>
    <w:p w14:paraId="180E0A89" w14:textId="77777777" w:rsidR="00C01373" w:rsidRPr="00DA4EFC" w:rsidRDefault="00C01373" w:rsidP="009947E7">
      <w:pPr>
        <w:rPr>
          <w:rFonts w:ascii="Arial" w:hAnsi="Arial" w:cs="Arial"/>
        </w:rPr>
      </w:pPr>
    </w:p>
    <w:p w14:paraId="6DB6F2D2" w14:textId="77777777" w:rsidR="00C01373" w:rsidRPr="00DA4EFC" w:rsidRDefault="00C01373" w:rsidP="009947E7">
      <w:pPr>
        <w:rPr>
          <w:rFonts w:ascii="Arial" w:hAnsi="Arial" w:cs="Arial"/>
        </w:rPr>
      </w:pPr>
    </w:p>
    <w:p w14:paraId="1E8E6651" w14:textId="77777777" w:rsidR="00C01373" w:rsidRPr="00DA4EFC" w:rsidRDefault="00C01373" w:rsidP="009947E7">
      <w:pPr>
        <w:rPr>
          <w:rFonts w:ascii="Arial" w:hAnsi="Arial" w:cs="Arial"/>
        </w:rPr>
      </w:pPr>
    </w:p>
    <w:p w14:paraId="57F7E700" w14:textId="77777777" w:rsidR="00C01373" w:rsidRPr="00DA4EFC" w:rsidRDefault="00C01373" w:rsidP="009947E7">
      <w:pPr>
        <w:rPr>
          <w:rFonts w:ascii="Arial" w:hAnsi="Arial" w:cs="Arial"/>
        </w:rPr>
      </w:pPr>
    </w:p>
    <w:p w14:paraId="5C65BFF8" w14:textId="77777777" w:rsidR="00C01373" w:rsidRPr="00DA4EFC" w:rsidRDefault="00C01373" w:rsidP="009947E7">
      <w:pPr>
        <w:rPr>
          <w:rFonts w:ascii="Arial" w:hAnsi="Arial" w:cs="Arial"/>
        </w:rPr>
      </w:pPr>
    </w:p>
    <w:p w14:paraId="4682662F" w14:textId="77777777" w:rsidR="00C01373" w:rsidRPr="00DA4EFC" w:rsidRDefault="00C01373" w:rsidP="009947E7">
      <w:pPr>
        <w:rPr>
          <w:rFonts w:ascii="Arial" w:hAnsi="Arial" w:cs="Arial"/>
        </w:rPr>
      </w:pPr>
    </w:p>
    <w:p w14:paraId="1396F1CB" w14:textId="77777777" w:rsidR="00C01373" w:rsidRPr="00DA4EFC" w:rsidRDefault="00C01373" w:rsidP="009947E7">
      <w:pPr>
        <w:rPr>
          <w:rFonts w:ascii="Arial" w:hAnsi="Arial" w:cs="Arial"/>
        </w:rPr>
      </w:pPr>
    </w:p>
    <w:p w14:paraId="20C6AE9F" w14:textId="77777777" w:rsidR="00C01373" w:rsidRPr="00DA4EFC" w:rsidRDefault="00C01373" w:rsidP="009947E7">
      <w:pPr>
        <w:rPr>
          <w:rFonts w:ascii="Arial" w:hAnsi="Arial" w:cs="Arial"/>
        </w:rPr>
      </w:pPr>
    </w:p>
    <w:p w14:paraId="0125D43F" w14:textId="77777777" w:rsidR="00C01373" w:rsidRPr="00DA4EFC" w:rsidRDefault="00C01373" w:rsidP="009947E7">
      <w:pPr>
        <w:rPr>
          <w:rFonts w:ascii="Arial" w:hAnsi="Arial" w:cs="Arial"/>
        </w:rPr>
      </w:pPr>
    </w:p>
    <w:p w14:paraId="234C1722" w14:textId="77777777" w:rsidR="00C01373" w:rsidRPr="00DA4EFC" w:rsidRDefault="00C01373" w:rsidP="009947E7">
      <w:pPr>
        <w:rPr>
          <w:rFonts w:ascii="Arial" w:hAnsi="Arial" w:cs="Arial"/>
        </w:rPr>
      </w:pPr>
    </w:p>
    <w:p w14:paraId="218CCF8B" w14:textId="77777777" w:rsidR="00C01373" w:rsidRPr="00DA4EFC" w:rsidRDefault="00C01373" w:rsidP="009947E7">
      <w:pPr>
        <w:rPr>
          <w:rFonts w:ascii="Arial" w:hAnsi="Arial" w:cs="Arial"/>
        </w:rPr>
      </w:pPr>
    </w:p>
    <w:p w14:paraId="55447D5B" w14:textId="5E44162E" w:rsidR="00F80820" w:rsidRPr="009A2B19" w:rsidRDefault="00D65346" w:rsidP="009947E7">
      <w:pPr>
        <w:pStyle w:val="Heading2"/>
        <w:numPr>
          <w:ilvl w:val="2"/>
          <w:numId w:val="18"/>
        </w:numPr>
        <w:spacing w:line="276" w:lineRule="auto"/>
        <w:ind w:left="360" w:hanging="810"/>
        <w:rPr>
          <w:rFonts w:ascii="Arial" w:hAnsi="Arial" w:cs="Arial"/>
          <w:b/>
          <w:color w:val="auto"/>
          <w:sz w:val="28"/>
          <w:szCs w:val="28"/>
        </w:rPr>
      </w:pPr>
      <w:bookmarkStart w:id="156" w:name="_Toc527627084"/>
      <w:r w:rsidRPr="009A2B19">
        <w:rPr>
          <w:rFonts w:ascii="Arial" w:hAnsi="Arial" w:cs="Arial"/>
          <w:b/>
          <w:color w:val="auto"/>
          <w:sz w:val="28"/>
          <w:szCs w:val="28"/>
        </w:rPr>
        <w:lastRenderedPageBreak/>
        <w:t xml:space="preserve">IMEI </w:t>
      </w:r>
      <w:r w:rsidR="00DF0115" w:rsidRPr="009A2B19">
        <w:rPr>
          <w:rFonts w:ascii="Arial" w:hAnsi="Arial" w:cs="Arial"/>
          <w:b/>
          <w:color w:val="auto"/>
          <w:sz w:val="28"/>
          <w:szCs w:val="28"/>
        </w:rPr>
        <w:t>Unk</w:t>
      </w:r>
      <w:r w:rsidRPr="009A2B19">
        <w:rPr>
          <w:rFonts w:ascii="Arial" w:hAnsi="Arial" w:cs="Arial"/>
          <w:b/>
          <w:color w:val="auto"/>
          <w:sz w:val="28"/>
          <w:szCs w:val="28"/>
        </w:rPr>
        <w:t>nown</w:t>
      </w:r>
      <w:bookmarkEnd w:id="156"/>
    </w:p>
    <w:p w14:paraId="185DFC3E" w14:textId="77777777" w:rsidR="00DF0115" w:rsidRPr="00DA4EFC" w:rsidRDefault="00DF0115">
      <w:pPr>
        <w:rPr>
          <w:rFonts w:ascii="Arial" w:hAnsi="Arial" w:cs="Arial"/>
        </w:rPr>
      </w:pPr>
    </w:p>
    <w:p w14:paraId="67BF507E" w14:textId="30D841BE" w:rsidR="005B148D" w:rsidRPr="00DA4EFC" w:rsidRDefault="005B148D" w:rsidP="009A2B19">
      <w:pPr>
        <w:tabs>
          <w:tab w:val="left" w:pos="630"/>
        </w:tabs>
        <w:spacing w:after="0" w:line="276" w:lineRule="auto"/>
        <w:ind w:left="630"/>
        <w:rPr>
          <w:rFonts w:ascii="Arial" w:hAnsi="Arial" w:cs="Arial"/>
          <w:sz w:val="22"/>
        </w:rPr>
      </w:pPr>
      <w:r w:rsidRPr="00DA4EFC">
        <w:rPr>
          <w:rFonts w:ascii="Arial" w:hAnsi="Arial" w:cs="Arial"/>
          <w:b/>
          <w:bCs/>
          <w:sz w:val="22"/>
        </w:rPr>
        <w:t>Note:</w:t>
      </w:r>
      <w:r w:rsidRPr="00DA4EFC">
        <w:rPr>
          <w:rFonts w:ascii="Arial" w:hAnsi="Arial" w:cs="Arial"/>
          <w:sz w:val="22"/>
        </w:rPr>
        <w:t xml:space="preserve"> </w:t>
      </w:r>
      <w:r w:rsidR="0075433D" w:rsidRPr="00DA4EFC">
        <w:rPr>
          <w:rFonts w:ascii="Arial" w:hAnsi="Arial" w:cs="Arial"/>
          <w:sz w:val="22"/>
        </w:rPr>
        <w:t xml:space="preserve">Perform step 1-3 </w:t>
      </w:r>
      <w:r w:rsidR="00DF0115" w:rsidRPr="00DA4EFC">
        <w:rPr>
          <w:rFonts w:ascii="Arial" w:hAnsi="Arial" w:cs="Arial"/>
          <w:sz w:val="22"/>
        </w:rPr>
        <w:t>as per</w:t>
      </w:r>
      <w:r w:rsidR="0075433D" w:rsidRPr="00DA4EFC">
        <w:rPr>
          <w:rFonts w:ascii="Arial" w:hAnsi="Arial" w:cs="Arial"/>
          <w:sz w:val="22"/>
        </w:rPr>
        <w:t xml:space="preserve"> </w:t>
      </w:r>
      <w:hyperlink w:anchor="_New_Case" w:history="1">
        <w:r w:rsidR="00916072" w:rsidRPr="00DA4EFC">
          <w:rPr>
            <w:rStyle w:val="Hyperlink"/>
            <w:rFonts w:ascii="Arial" w:hAnsi="Arial" w:cs="Arial"/>
            <w:sz w:val="22"/>
          </w:rPr>
          <w:t>section 2.3</w:t>
        </w:r>
      </w:hyperlink>
    </w:p>
    <w:p w14:paraId="59E154F7" w14:textId="3D744539" w:rsidR="00C30DE8" w:rsidRPr="00DA4EFC" w:rsidRDefault="00DF0115" w:rsidP="009A2B19">
      <w:pPr>
        <w:tabs>
          <w:tab w:val="left" w:pos="630"/>
        </w:tabs>
        <w:spacing w:after="0" w:line="276" w:lineRule="auto"/>
        <w:ind w:left="360"/>
        <w:rPr>
          <w:rFonts w:ascii="Arial" w:hAnsi="Arial" w:cs="Arial"/>
          <w:b/>
          <w:sz w:val="22"/>
          <w:u w:val="single"/>
        </w:rPr>
      </w:pPr>
      <w:r w:rsidRPr="00DA4EFC">
        <w:rPr>
          <w:rFonts w:ascii="Arial" w:hAnsi="Arial" w:cs="Arial"/>
          <w:sz w:val="22"/>
        </w:rPr>
        <w:t xml:space="preserve">4. If IMEI is </w:t>
      </w:r>
      <w:r w:rsidR="00916072" w:rsidRPr="00DA4EFC">
        <w:rPr>
          <w:rFonts w:ascii="Arial" w:hAnsi="Arial" w:cs="Arial"/>
          <w:sz w:val="22"/>
        </w:rPr>
        <w:t>un</w:t>
      </w:r>
      <w:r w:rsidRPr="00DA4EFC">
        <w:rPr>
          <w:rFonts w:ascii="Arial" w:hAnsi="Arial" w:cs="Arial"/>
          <w:sz w:val="22"/>
        </w:rPr>
        <w:t>known,</w:t>
      </w:r>
      <w:r w:rsidR="00AC0C3E" w:rsidRPr="00DA4EFC">
        <w:rPr>
          <w:rFonts w:ascii="Arial" w:hAnsi="Arial" w:cs="Arial"/>
          <w:sz w:val="22"/>
        </w:rPr>
        <w:t xml:space="preserve"> select</w:t>
      </w:r>
      <w:r w:rsidRPr="00DA4EFC">
        <w:rPr>
          <w:rFonts w:ascii="Arial" w:hAnsi="Arial" w:cs="Arial"/>
          <w:sz w:val="22"/>
        </w:rPr>
        <w:t xml:space="preserve"> “No</w:t>
      </w:r>
      <w:r w:rsidR="00C30DE8" w:rsidRPr="00DA4EFC">
        <w:rPr>
          <w:rFonts w:ascii="Arial" w:hAnsi="Arial" w:cs="Arial"/>
          <w:sz w:val="22"/>
        </w:rPr>
        <w:t xml:space="preserve">” </w:t>
      </w:r>
      <w:r w:rsidR="00916072" w:rsidRPr="00DA4EFC">
        <w:rPr>
          <w:rFonts w:ascii="Arial" w:hAnsi="Arial" w:cs="Arial"/>
          <w:sz w:val="22"/>
        </w:rPr>
        <w:t>option</w:t>
      </w:r>
    </w:p>
    <w:p w14:paraId="01EE6BE4" w14:textId="759D8D65" w:rsidR="00265DC4" w:rsidRPr="00DA4EFC" w:rsidRDefault="001D24AA" w:rsidP="009A2B19">
      <w:pPr>
        <w:spacing w:after="0" w:line="276" w:lineRule="auto"/>
        <w:ind w:left="360"/>
        <w:rPr>
          <w:rFonts w:ascii="Arial" w:hAnsi="Arial" w:cs="Arial"/>
          <w:sz w:val="22"/>
        </w:rPr>
      </w:pPr>
      <w:r w:rsidRPr="00DA4EFC">
        <w:rPr>
          <w:rFonts w:ascii="Arial" w:hAnsi="Arial" w:cs="Arial"/>
          <w:sz w:val="22"/>
        </w:rPr>
        <w:t>5.</w:t>
      </w:r>
      <w:r w:rsidR="00DF0115" w:rsidRPr="00DA4EFC">
        <w:rPr>
          <w:rFonts w:ascii="Arial" w:hAnsi="Arial" w:cs="Arial"/>
          <w:sz w:val="22"/>
        </w:rPr>
        <w:t xml:space="preserve"> </w:t>
      </w:r>
      <w:r w:rsidR="00C30DE8" w:rsidRPr="00DA4EFC">
        <w:rPr>
          <w:rFonts w:ascii="Arial" w:hAnsi="Arial" w:cs="Arial"/>
          <w:sz w:val="22"/>
        </w:rPr>
        <w:t>C</w:t>
      </w:r>
      <w:r w:rsidR="008764FD" w:rsidRPr="00DA4EFC">
        <w:rPr>
          <w:rFonts w:ascii="Arial" w:hAnsi="Arial" w:cs="Arial"/>
          <w:sz w:val="22"/>
        </w:rPr>
        <w:t xml:space="preserve">lick </w:t>
      </w:r>
      <w:r w:rsidR="00C30DE8" w:rsidRPr="00DA4EFC">
        <w:rPr>
          <w:rFonts w:ascii="Arial" w:hAnsi="Arial" w:cs="Arial"/>
          <w:sz w:val="22"/>
        </w:rPr>
        <w:t>on”</w:t>
      </w:r>
      <w:r w:rsidR="002376C9" w:rsidRPr="00DA4EFC">
        <w:rPr>
          <w:rFonts w:ascii="Arial" w:hAnsi="Arial" w:cs="Arial"/>
          <w:sz w:val="22"/>
        </w:rPr>
        <w:t xml:space="preserve"> Add</w:t>
      </w:r>
      <w:r w:rsidR="0075433D" w:rsidRPr="00DA4EFC">
        <w:rPr>
          <w:rFonts w:ascii="Arial" w:hAnsi="Arial" w:cs="Arial"/>
          <w:sz w:val="22"/>
        </w:rPr>
        <w:t> New” button</w:t>
      </w:r>
      <w:r w:rsidR="00DF0115" w:rsidRPr="00DA4EFC">
        <w:rPr>
          <w:rFonts w:ascii="Arial" w:hAnsi="Arial" w:cs="Arial"/>
          <w:sz w:val="22"/>
        </w:rPr>
        <w:t xml:space="preserve"> </w:t>
      </w:r>
      <w:r w:rsidR="00916072" w:rsidRPr="00DA4EFC">
        <w:rPr>
          <w:rFonts w:ascii="Arial" w:hAnsi="Arial" w:cs="Arial"/>
          <w:sz w:val="22"/>
        </w:rPr>
        <w:t>to add a</w:t>
      </w:r>
      <w:r w:rsidR="00DF0115" w:rsidRPr="00DA4EFC">
        <w:rPr>
          <w:rFonts w:ascii="Arial" w:hAnsi="Arial" w:cs="Arial"/>
          <w:sz w:val="22"/>
        </w:rPr>
        <w:t>ffected MSISDN</w:t>
      </w:r>
      <w:r w:rsidR="00916072" w:rsidRPr="00DA4EFC">
        <w:rPr>
          <w:rFonts w:ascii="Arial" w:hAnsi="Arial" w:cs="Arial"/>
          <w:sz w:val="22"/>
        </w:rPr>
        <w:t>(s)</w:t>
      </w:r>
    </w:p>
    <w:p w14:paraId="3F89F748" w14:textId="32ADC360" w:rsidR="002F7152" w:rsidRPr="00DA4EFC" w:rsidRDefault="008764FD" w:rsidP="00265DC4">
      <w:pPr>
        <w:pStyle w:val="ListParagraph"/>
        <w:tabs>
          <w:tab w:val="left" w:pos="630"/>
        </w:tabs>
        <w:ind w:left="180"/>
        <w:rPr>
          <w:rFonts w:ascii="Arial" w:hAnsi="Arial" w:cs="Arial"/>
          <w:sz w:val="22"/>
        </w:rPr>
      </w:pPr>
      <w:r w:rsidRPr="00DA4EFC">
        <w:rPr>
          <w:rFonts w:ascii="Arial" w:hAnsi="Arial" w:cs="Arial"/>
          <w:sz w:val="22"/>
        </w:rPr>
        <w:t>.</w:t>
      </w:r>
    </w:p>
    <w:p w14:paraId="2AE05C39" w14:textId="384660FD" w:rsidR="00687291" w:rsidRPr="00DA4EFC" w:rsidRDefault="002A3495" w:rsidP="00C01373">
      <w:pPr>
        <w:pStyle w:val="ListParagraph"/>
        <w:tabs>
          <w:tab w:val="left" w:pos="630"/>
        </w:tabs>
        <w:spacing w:after="0"/>
        <w:ind w:left="-1080" w:right="-900"/>
        <w:rPr>
          <w:rFonts w:ascii="Arial" w:hAnsi="Arial" w:cs="Arial"/>
        </w:rPr>
      </w:pPr>
      <w:r w:rsidRPr="00DA4EFC">
        <w:rPr>
          <w:rFonts w:ascii="Arial" w:hAnsi="Arial" w:cs="Arial"/>
          <w:noProof/>
        </w:rPr>
        <w:drawing>
          <wp:inline distT="0" distB="0" distL="0" distR="0" wp14:anchorId="545260E4" wp14:editId="2C7266BD">
            <wp:extent cx="6990664" cy="2474595"/>
            <wp:effectExtent l="152400" t="152400" r="363220" b="363855"/>
            <wp:docPr id="34" name="Picture 34" descr="C:\Users\Momna Ali Shah\Desktop\lsds\1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omna Ali Shah\Desktop\lsds\12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43" b="33040"/>
                    <a:stretch/>
                  </pic:blipFill>
                  <pic:spPr bwMode="auto">
                    <a:xfrm>
                      <a:off x="0" y="0"/>
                      <a:ext cx="7029740" cy="248842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A1313" w14:textId="414891C6" w:rsidR="00192F20" w:rsidRPr="001A4A63" w:rsidRDefault="00383217" w:rsidP="001A4A63">
      <w:pPr>
        <w:pStyle w:val="F-FigureTitle"/>
        <w:spacing w:before="0" w:after="0"/>
        <w:ind w:left="450"/>
        <w:jc w:val="center"/>
      </w:pPr>
      <w:bookmarkStart w:id="157" w:name="_Toc526767517"/>
      <w:bookmarkStart w:id="158" w:name="_Toc526769071"/>
      <w:bookmarkStart w:id="159" w:name="_Toc521445315"/>
      <w:bookmarkStart w:id="160" w:name="_Toc521487520"/>
      <w:bookmarkStart w:id="161" w:name="_Toc521665766"/>
      <w:bookmarkStart w:id="162" w:name="_Toc521666445"/>
      <w:bookmarkStart w:id="163" w:name="_Toc521666511"/>
      <w:bookmarkStart w:id="164" w:name="_Toc526513382"/>
      <w:bookmarkStart w:id="165" w:name="_Toc526513531"/>
      <w:bookmarkStart w:id="166" w:name="_Toc526513679"/>
      <w:bookmarkStart w:id="167" w:name="_Toc526764047"/>
      <w:r w:rsidRPr="001A4A63">
        <w:t xml:space="preserve">Figure </w:t>
      </w:r>
      <w:r w:rsidRPr="001A4A63">
        <w:fldChar w:fldCharType="begin"/>
      </w:r>
      <w:r w:rsidRPr="001A4A63">
        <w:instrText xml:space="preserve"> SEQ Figure \* ARABIC </w:instrText>
      </w:r>
      <w:r w:rsidRPr="001A4A63">
        <w:fldChar w:fldCharType="separate"/>
      </w:r>
      <w:r w:rsidR="00BD6170">
        <w:rPr>
          <w:noProof/>
        </w:rPr>
        <w:t>13</w:t>
      </w:r>
      <w:r w:rsidRPr="001A4A63">
        <w:fldChar w:fldCharType="end"/>
      </w:r>
      <w:r w:rsidR="00EF7A88" w:rsidRPr="001A4A63">
        <w:t>–</w:t>
      </w:r>
      <w:r w:rsidR="00F6134B" w:rsidRPr="001A4A63">
        <w:t>Unknown IMEI(s</w:t>
      </w:r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r w:rsidR="00192F20" w:rsidRPr="001A4A63">
        <w:t>)</w:t>
      </w:r>
    </w:p>
    <w:p w14:paraId="3202DAF8" w14:textId="77777777" w:rsidR="00C01373" w:rsidRPr="00DA4EFC" w:rsidRDefault="00C01373" w:rsidP="009947E7">
      <w:pPr>
        <w:rPr>
          <w:rFonts w:ascii="Arial" w:hAnsi="Arial" w:cs="Arial"/>
        </w:rPr>
      </w:pPr>
    </w:p>
    <w:p w14:paraId="32971CE8" w14:textId="77777777" w:rsidR="00C01373" w:rsidRPr="00DA4EFC" w:rsidRDefault="00C01373" w:rsidP="009947E7">
      <w:pPr>
        <w:rPr>
          <w:rFonts w:ascii="Arial" w:hAnsi="Arial" w:cs="Arial"/>
        </w:rPr>
      </w:pPr>
    </w:p>
    <w:p w14:paraId="6A3CCEB0" w14:textId="77777777" w:rsidR="00C01373" w:rsidRPr="00DA4EFC" w:rsidRDefault="00C01373" w:rsidP="009947E7">
      <w:pPr>
        <w:rPr>
          <w:rFonts w:ascii="Arial" w:hAnsi="Arial" w:cs="Arial"/>
        </w:rPr>
      </w:pPr>
    </w:p>
    <w:p w14:paraId="39D2310C" w14:textId="77777777" w:rsidR="00C01373" w:rsidRPr="00DA4EFC" w:rsidRDefault="00C01373" w:rsidP="009947E7">
      <w:pPr>
        <w:rPr>
          <w:rFonts w:ascii="Arial" w:hAnsi="Arial" w:cs="Arial"/>
        </w:rPr>
      </w:pPr>
    </w:p>
    <w:p w14:paraId="4FB05D8B" w14:textId="77777777" w:rsidR="00C01373" w:rsidRPr="00DA4EFC" w:rsidRDefault="00C01373" w:rsidP="009947E7">
      <w:pPr>
        <w:rPr>
          <w:rFonts w:ascii="Arial" w:hAnsi="Arial" w:cs="Arial"/>
        </w:rPr>
      </w:pPr>
    </w:p>
    <w:p w14:paraId="3C018293" w14:textId="77777777" w:rsidR="00C01373" w:rsidRPr="00DA4EFC" w:rsidRDefault="00C01373" w:rsidP="009947E7">
      <w:pPr>
        <w:rPr>
          <w:rFonts w:ascii="Arial" w:hAnsi="Arial" w:cs="Arial"/>
        </w:rPr>
      </w:pPr>
    </w:p>
    <w:p w14:paraId="20FB1C84" w14:textId="77777777" w:rsidR="00C01373" w:rsidRPr="00DA4EFC" w:rsidRDefault="00C01373" w:rsidP="009947E7">
      <w:pPr>
        <w:rPr>
          <w:rFonts w:ascii="Arial" w:hAnsi="Arial" w:cs="Arial"/>
        </w:rPr>
      </w:pPr>
    </w:p>
    <w:p w14:paraId="5C81C8FF" w14:textId="77777777" w:rsidR="00C01373" w:rsidRPr="00DA4EFC" w:rsidRDefault="00C01373" w:rsidP="009947E7">
      <w:pPr>
        <w:rPr>
          <w:rFonts w:ascii="Arial" w:hAnsi="Arial" w:cs="Arial"/>
        </w:rPr>
      </w:pPr>
    </w:p>
    <w:p w14:paraId="7A08BEB1" w14:textId="77777777" w:rsidR="00C01373" w:rsidRPr="00DA4EFC" w:rsidRDefault="00C01373" w:rsidP="009947E7">
      <w:pPr>
        <w:rPr>
          <w:rFonts w:ascii="Arial" w:hAnsi="Arial" w:cs="Arial"/>
        </w:rPr>
      </w:pPr>
    </w:p>
    <w:p w14:paraId="3C888742" w14:textId="77777777" w:rsidR="00C01373" w:rsidRPr="00DA4EFC" w:rsidRDefault="00C01373" w:rsidP="009947E7">
      <w:pPr>
        <w:rPr>
          <w:rFonts w:ascii="Arial" w:hAnsi="Arial" w:cs="Arial"/>
        </w:rPr>
      </w:pPr>
    </w:p>
    <w:p w14:paraId="5CB9CBA9" w14:textId="77777777" w:rsidR="00C01373" w:rsidRPr="00DA4EFC" w:rsidRDefault="00C01373" w:rsidP="009947E7">
      <w:pPr>
        <w:rPr>
          <w:rFonts w:ascii="Arial" w:hAnsi="Arial" w:cs="Arial"/>
        </w:rPr>
      </w:pPr>
    </w:p>
    <w:p w14:paraId="5EC706AF" w14:textId="77777777" w:rsidR="00C01373" w:rsidRPr="00DA4EFC" w:rsidRDefault="00C01373" w:rsidP="009947E7">
      <w:pPr>
        <w:rPr>
          <w:rFonts w:ascii="Arial" w:hAnsi="Arial" w:cs="Arial"/>
        </w:rPr>
      </w:pPr>
    </w:p>
    <w:p w14:paraId="18485764" w14:textId="77777777" w:rsidR="00C01373" w:rsidRDefault="00C01373" w:rsidP="009947E7">
      <w:pPr>
        <w:rPr>
          <w:rFonts w:ascii="Arial" w:hAnsi="Arial" w:cs="Arial"/>
        </w:rPr>
      </w:pPr>
    </w:p>
    <w:p w14:paraId="51E8C036" w14:textId="77777777" w:rsidR="00DA4EFC" w:rsidRDefault="00DA4EFC" w:rsidP="009947E7">
      <w:pPr>
        <w:rPr>
          <w:rFonts w:ascii="Arial" w:hAnsi="Arial" w:cs="Arial"/>
        </w:rPr>
      </w:pPr>
    </w:p>
    <w:p w14:paraId="13FAE0BF" w14:textId="77777777" w:rsidR="002B53DC" w:rsidRDefault="002B53DC" w:rsidP="00F80820">
      <w:pPr>
        <w:pStyle w:val="ListParagraph"/>
        <w:tabs>
          <w:tab w:val="left" w:pos="630"/>
          <w:tab w:val="left" w:pos="2250"/>
        </w:tabs>
        <w:spacing w:after="0"/>
        <w:ind w:left="0"/>
        <w:rPr>
          <w:rFonts w:ascii="Arial" w:hAnsi="Arial" w:cs="Arial"/>
        </w:rPr>
      </w:pPr>
    </w:p>
    <w:p w14:paraId="052A9657" w14:textId="77777777" w:rsidR="00AF15DC" w:rsidRPr="00DA4EFC" w:rsidRDefault="00AF15DC" w:rsidP="00F80820">
      <w:pPr>
        <w:pStyle w:val="ListParagraph"/>
        <w:tabs>
          <w:tab w:val="left" w:pos="630"/>
          <w:tab w:val="left" w:pos="2250"/>
        </w:tabs>
        <w:spacing w:after="0"/>
        <w:ind w:left="0"/>
        <w:rPr>
          <w:rFonts w:ascii="Arial" w:hAnsi="Arial" w:cs="Arial"/>
          <w:sz w:val="22"/>
        </w:rPr>
      </w:pPr>
    </w:p>
    <w:p w14:paraId="2CEA608B" w14:textId="180D2EA7" w:rsidR="0075433D" w:rsidRPr="00DA4EFC" w:rsidRDefault="00C30DE8" w:rsidP="00115685">
      <w:pPr>
        <w:pStyle w:val="ListParagraph"/>
        <w:numPr>
          <w:ilvl w:val="0"/>
          <w:numId w:val="16"/>
        </w:numPr>
        <w:tabs>
          <w:tab w:val="left" w:pos="630"/>
        </w:tabs>
        <w:spacing w:after="0" w:line="276" w:lineRule="auto"/>
        <w:ind w:left="720"/>
        <w:rPr>
          <w:rFonts w:ascii="Arial" w:hAnsi="Arial" w:cs="Arial"/>
          <w:sz w:val="22"/>
        </w:rPr>
      </w:pPr>
      <w:r w:rsidRPr="00DA4EFC">
        <w:rPr>
          <w:rFonts w:ascii="Arial" w:hAnsi="Arial" w:cs="Arial"/>
          <w:sz w:val="22"/>
        </w:rPr>
        <w:lastRenderedPageBreak/>
        <w:t xml:space="preserve">The system prompts </w:t>
      </w:r>
      <w:r w:rsidR="00623D54" w:rsidRPr="00DA4EFC">
        <w:rPr>
          <w:rFonts w:ascii="Arial" w:hAnsi="Arial" w:cs="Arial"/>
          <w:sz w:val="22"/>
        </w:rPr>
        <w:t>to</w:t>
      </w:r>
      <w:r w:rsidRPr="00DA4EFC">
        <w:rPr>
          <w:rFonts w:ascii="Arial" w:hAnsi="Arial" w:cs="Arial"/>
          <w:sz w:val="22"/>
        </w:rPr>
        <w:t xml:space="preserve"> </w:t>
      </w:r>
      <w:r w:rsidR="00623D54" w:rsidRPr="00DA4EFC">
        <w:rPr>
          <w:rFonts w:ascii="Arial" w:hAnsi="Arial" w:cs="Arial"/>
          <w:sz w:val="22"/>
        </w:rPr>
        <w:t>a</w:t>
      </w:r>
      <w:r w:rsidRPr="00DA4EFC">
        <w:rPr>
          <w:rFonts w:ascii="Arial" w:hAnsi="Arial" w:cs="Arial"/>
          <w:sz w:val="22"/>
        </w:rPr>
        <w:t>dd MSISDN</w:t>
      </w:r>
      <w:r w:rsidR="00432B7F" w:rsidRPr="00DA4EFC">
        <w:rPr>
          <w:rFonts w:ascii="Arial" w:hAnsi="Arial" w:cs="Arial"/>
          <w:sz w:val="22"/>
        </w:rPr>
        <w:t>,</w:t>
      </w:r>
      <w:r w:rsidR="00C01E0F" w:rsidRPr="00DA4EFC">
        <w:rPr>
          <w:rFonts w:ascii="Arial" w:hAnsi="Arial" w:cs="Arial"/>
          <w:sz w:val="22"/>
        </w:rPr>
        <w:t xml:space="preserve"> </w:t>
      </w:r>
      <w:r w:rsidR="00953C71" w:rsidRPr="00DA4EFC">
        <w:rPr>
          <w:rFonts w:ascii="Arial" w:hAnsi="Arial" w:cs="Arial"/>
          <w:sz w:val="22"/>
        </w:rPr>
        <w:t>e</w:t>
      </w:r>
      <w:r w:rsidR="005461A3" w:rsidRPr="00DA4EFC">
        <w:rPr>
          <w:rFonts w:ascii="Arial" w:hAnsi="Arial" w:cs="Arial"/>
          <w:sz w:val="22"/>
        </w:rPr>
        <w:t xml:space="preserve">nter the affected </w:t>
      </w:r>
      <w:r w:rsidRPr="00DA4EFC">
        <w:rPr>
          <w:rFonts w:ascii="Arial" w:hAnsi="Arial" w:cs="Arial"/>
          <w:sz w:val="22"/>
        </w:rPr>
        <w:t xml:space="preserve">MSISDN </w:t>
      </w:r>
    </w:p>
    <w:p w14:paraId="3AE039BB" w14:textId="76075C59" w:rsidR="00C30DE8" w:rsidRPr="00DA4EFC" w:rsidRDefault="00C30DE8" w:rsidP="00115685">
      <w:pPr>
        <w:pStyle w:val="ListParagraph"/>
        <w:tabs>
          <w:tab w:val="left" w:pos="630"/>
        </w:tabs>
        <w:spacing w:after="0" w:line="276" w:lineRule="auto"/>
        <w:ind w:left="990" w:hanging="360"/>
        <w:rPr>
          <w:rFonts w:ascii="Arial" w:hAnsi="Arial" w:cs="Arial"/>
          <w:sz w:val="22"/>
        </w:rPr>
      </w:pPr>
      <w:r w:rsidRPr="00DA4EFC">
        <w:rPr>
          <w:rFonts w:ascii="Arial" w:hAnsi="Arial" w:cs="Arial"/>
          <w:b/>
          <w:sz w:val="22"/>
        </w:rPr>
        <w:t>Note:</w:t>
      </w:r>
      <w:r w:rsidR="003040BF" w:rsidRPr="00DA4EFC">
        <w:rPr>
          <w:rFonts w:ascii="Arial" w:hAnsi="Arial" w:cs="Arial"/>
          <w:sz w:val="22"/>
        </w:rPr>
        <w:t xml:space="preserve"> </w:t>
      </w:r>
      <w:r w:rsidR="0097086E" w:rsidRPr="00DA4EFC">
        <w:rPr>
          <w:rFonts w:ascii="Arial" w:hAnsi="Arial" w:cs="Arial"/>
          <w:sz w:val="22"/>
        </w:rPr>
        <w:t>MSISDN should always</w:t>
      </w:r>
      <w:r w:rsidR="003040BF" w:rsidRPr="00DA4EFC">
        <w:rPr>
          <w:rFonts w:ascii="Arial" w:hAnsi="Arial" w:cs="Arial"/>
          <w:sz w:val="22"/>
        </w:rPr>
        <w:t xml:space="preserve"> </w:t>
      </w:r>
      <w:r w:rsidR="0097086E" w:rsidRPr="00DA4EFC">
        <w:rPr>
          <w:rFonts w:ascii="Arial" w:hAnsi="Arial" w:cs="Arial"/>
          <w:sz w:val="22"/>
        </w:rPr>
        <w:t>be numeric</w:t>
      </w:r>
      <w:r w:rsidRPr="00DA4EFC">
        <w:rPr>
          <w:rFonts w:ascii="Arial" w:hAnsi="Arial" w:cs="Arial"/>
          <w:sz w:val="22"/>
        </w:rPr>
        <w:t xml:space="preserve"> </w:t>
      </w:r>
      <w:r w:rsidR="003040BF" w:rsidRPr="00DA4EFC">
        <w:rPr>
          <w:rFonts w:ascii="Arial" w:hAnsi="Arial" w:cs="Arial"/>
          <w:sz w:val="22"/>
        </w:rPr>
        <w:t xml:space="preserve">and </w:t>
      </w:r>
      <w:r w:rsidR="00916072" w:rsidRPr="00DA4EFC">
        <w:rPr>
          <w:rFonts w:ascii="Arial" w:hAnsi="Arial" w:cs="Arial"/>
          <w:sz w:val="22"/>
        </w:rPr>
        <w:t xml:space="preserve">of </w:t>
      </w:r>
      <w:r w:rsidRPr="00DA4EFC">
        <w:rPr>
          <w:rFonts w:ascii="Arial" w:hAnsi="Arial" w:cs="Arial"/>
          <w:sz w:val="22"/>
        </w:rPr>
        <w:t>7</w:t>
      </w:r>
      <w:r w:rsidR="00EB1383" w:rsidRPr="00DA4EFC">
        <w:rPr>
          <w:rFonts w:ascii="Arial" w:hAnsi="Arial" w:cs="Arial"/>
          <w:sz w:val="22"/>
        </w:rPr>
        <w:t>-</w:t>
      </w:r>
      <w:r w:rsidR="0075433D" w:rsidRPr="00DA4EFC">
        <w:rPr>
          <w:rFonts w:ascii="Arial" w:hAnsi="Arial" w:cs="Arial"/>
          <w:sz w:val="22"/>
        </w:rPr>
        <w:t xml:space="preserve">16 </w:t>
      </w:r>
      <w:r w:rsidR="00916072" w:rsidRPr="00DA4EFC">
        <w:rPr>
          <w:rFonts w:ascii="Arial" w:hAnsi="Arial" w:cs="Arial"/>
          <w:sz w:val="22"/>
        </w:rPr>
        <w:t>digits long</w:t>
      </w:r>
      <w:r w:rsidR="009A2B19">
        <w:rPr>
          <w:rFonts w:ascii="Arial" w:hAnsi="Arial" w:cs="Arial"/>
          <w:sz w:val="22"/>
        </w:rPr>
        <w:t>.</w:t>
      </w:r>
    </w:p>
    <w:p w14:paraId="47139A78" w14:textId="2382B0C7" w:rsidR="00C30DE8" w:rsidRPr="00DA4EFC" w:rsidRDefault="005461A3" w:rsidP="00115685">
      <w:pPr>
        <w:pStyle w:val="ListParagraph"/>
        <w:numPr>
          <w:ilvl w:val="0"/>
          <w:numId w:val="16"/>
        </w:numPr>
        <w:tabs>
          <w:tab w:val="left" w:pos="540"/>
          <w:tab w:val="left" w:pos="630"/>
        </w:tabs>
        <w:spacing w:after="0" w:line="276" w:lineRule="auto"/>
        <w:ind w:left="720"/>
        <w:rPr>
          <w:rFonts w:ascii="Arial" w:hAnsi="Arial" w:cs="Arial"/>
          <w:sz w:val="22"/>
        </w:rPr>
      </w:pPr>
      <w:r w:rsidRPr="00DA4EFC">
        <w:rPr>
          <w:rFonts w:ascii="Arial" w:hAnsi="Arial" w:cs="Arial"/>
          <w:sz w:val="22"/>
        </w:rPr>
        <w:t xml:space="preserve">Re-enter the affected </w:t>
      </w:r>
      <w:r w:rsidR="00C30DE8" w:rsidRPr="00DA4EFC">
        <w:rPr>
          <w:rFonts w:ascii="Arial" w:hAnsi="Arial" w:cs="Arial"/>
          <w:sz w:val="22"/>
        </w:rPr>
        <w:t>MSISDN</w:t>
      </w:r>
    </w:p>
    <w:p w14:paraId="68078FD0" w14:textId="77777777" w:rsidR="0075433D" w:rsidRPr="00DA4EFC" w:rsidRDefault="00C30DE8" w:rsidP="00115685">
      <w:pPr>
        <w:pStyle w:val="ListParagraph"/>
        <w:numPr>
          <w:ilvl w:val="0"/>
          <w:numId w:val="16"/>
        </w:numPr>
        <w:tabs>
          <w:tab w:val="left" w:pos="540"/>
          <w:tab w:val="left" w:pos="630"/>
        </w:tabs>
        <w:spacing w:after="0" w:line="276" w:lineRule="auto"/>
        <w:ind w:left="720"/>
        <w:rPr>
          <w:rFonts w:ascii="Arial" w:hAnsi="Arial" w:cs="Arial"/>
          <w:sz w:val="22"/>
        </w:rPr>
      </w:pPr>
      <w:r w:rsidRPr="00DA4EFC">
        <w:rPr>
          <w:rFonts w:ascii="Arial" w:hAnsi="Arial" w:cs="Arial"/>
          <w:sz w:val="22"/>
        </w:rPr>
        <w:t xml:space="preserve">Click on the “Save” button </w:t>
      </w:r>
    </w:p>
    <w:p w14:paraId="5F011C52" w14:textId="2CDB598E" w:rsidR="00C01373" w:rsidRPr="00DA4EFC" w:rsidRDefault="000E4229" w:rsidP="00115685">
      <w:pPr>
        <w:pStyle w:val="ListParagraph"/>
        <w:tabs>
          <w:tab w:val="left" w:pos="540"/>
          <w:tab w:val="left" w:pos="630"/>
        </w:tabs>
        <w:spacing w:after="0" w:line="276" w:lineRule="auto"/>
        <w:ind w:left="990" w:hanging="360"/>
        <w:rPr>
          <w:rFonts w:ascii="Arial" w:hAnsi="Arial" w:cs="Arial"/>
          <w:sz w:val="22"/>
        </w:rPr>
      </w:pPr>
      <w:r w:rsidRPr="00DA4EFC">
        <w:rPr>
          <w:rFonts w:ascii="Arial" w:hAnsi="Arial" w:cs="Arial"/>
          <w:b/>
          <w:sz w:val="22"/>
        </w:rPr>
        <w:t>Note:</w:t>
      </w:r>
      <w:r w:rsidRPr="00DA4EFC">
        <w:rPr>
          <w:rFonts w:ascii="Arial" w:hAnsi="Arial" w:cs="Arial"/>
          <w:sz w:val="16"/>
          <w:szCs w:val="16"/>
        </w:rPr>
        <w:t xml:space="preserve"> </w:t>
      </w:r>
      <w:r w:rsidRPr="00DA4EFC">
        <w:rPr>
          <w:rFonts w:ascii="Arial" w:hAnsi="Arial" w:cs="Arial"/>
          <w:sz w:val="22"/>
        </w:rPr>
        <w:t xml:space="preserve"> </w:t>
      </w:r>
      <w:r w:rsidR="00916072" w:rsidRPr="00DA4EFC">
        <w:rPr>
          <w:rFonts w:ascii="Arial" w:hAnsi="Arial" w:cs="Arial"/>
          <w:sz w:val="22"/>
        </w:rPr>
        <w:t xml:space="preserve">For multiple MSISDN(s) </w:t>
      </w:r>
      <w:r w:rsidR="009A2B19">
        <w:rPr>
          <w:rFonts w:ascii="Arial" w:hAnsi="Arial" w:cs="Arial"/>
          <w:sz w:val="22"/>
        </w:rPr>
        <w:t xml:space="preserve">perform </w:t>
      </w:r>
      <w:r w:rsidR="00916072" w:rsidRPr="00DA4EFC">
        <w:rPr>
          <w:rFonts w:ascii="Arial" w:hAnsi="Arial" w:cs="Arial"/>
          <w:sz w:val="22"/>
        </w:rPr>
        <w:t xml:space="preserve">steps 5-8 </w:t>
      </w:r>
    </w:p>
    <w:p w14:paraId="09DF6BBE" w14:textId="2664B5E4" w:rsidR="008764FD" w:rsidRPr="00DA4EFC" w:rsidRDefault="008764FD" w:rsidP="00115685">
      <w:pPr>
        <w:pStyle w:val="ListParagraph"/>
        <w:tabs>
          <w:tab w:val="left" w:pos="540"/>
          <w:tab w:val="left" w:pos="630"/>
        </w:tabs>
        <w:spacing w:after="0" w:line="276" w:lineRule="auto"/>
        <w:ind w:left="990" w:hanging="360"/>
        <w:rPr>
          <w:rFonts w:ascii="Arial" w:hAnsi="Arial" w:cs="Arial"/>
          <w:sz w:val="22"/>
        </w:rPr>
      </w:pPr>
    </w:p>
    <w:p w14:paraId="1E4BD08F" w14:textId="2B86377B" w:rsidR="00026896" w:rsidRPr="001A4A63" w:rsidRDefault="00763E6E" w:rsidP="001A4A63">
      <w:pPr>
        <w:pStyle w:val="ListParagraph"/>
        <w:tabs>
          <w:tab w:val="left" w:pos="630"/>
        </w:tabs>
        <w:spacing w:after="0"/>
        <w:ind w:left="-1080" w:right="-900"/>
        <w:jc w:val="center"/>
        <w:rPr>
          <w:rStyle w:val="F-FigureTitleChar"/>
        </w:rPr>
      </w:pPr>
      <w:r w:rsidRPr="00DA4EFC">
        <w:rPr>
          <w:rFonts w:ascii="Arial" w:hAnsi="Arial" w:cs="Arial"/>
          <w:noProof/>
        </w:rPr>
        <w:drawing>
          <wp:inline distT="0" distB="0" distL="0" distR="0" wp14:anchorId="32E9A128" wp14:editId="3A07D2E0">
            <wp:extent cx="7000875" cy="2715010"/>
            <wp:effectExtent l="152400" t="152400" r="352425" b="371475"/>
            <wp:docPr id="21" name="Picture 21" descr="C:\Users\Momna Ali Shah\Desktop\LSDS CHANGES\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omna Ali Shah\Desktop\LSDS CHANGES\5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687"/>
                    <a:stretch/>
                  </pic:blipFill>
                  <pic:spPr bwMode="auto">
                    <a:xfrm>
                      <a:off x="0" y="0"/>
                      <a:ext cx="7026631" cy="27249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68" w:name="_Toc526767518"/>
      <w:bookmarkStart w:id="169" w:name="_Toc526769072"/>
      <w:r w:rsidR="00383217" w:rsidRPr="001A4A63">
        <w:rPr>
          <w:rStyle w:val="F-FigureTitleChar"/>
        </w:rPr>
        <w:t xml:space="preserve">Figure </w:t>
      </w:r>
      <w:r w:rsidR="00383217" w:rsidRPr="001A4A63">
        <w:rPr>
          <w:rStyle w:val="F-FigureTitleChar"/>
        </w:rPr>
        <w:fldChar w:fldCharType="begin"/>
      </w:r>
      <w:r w:rsidR="00383217" w:rsidRPr="001A4A63">
        <w:rPr>
          <w:rStyle w:val="F-FigureTitleChar"/>
        </w:rPr>
        <w:instrText xml:space="preserve"> SEQ Figure \* ARABIC </w:instrText>
      </w:r>
      <w:r w:rsidR="00383217" w:rsidRPr="001A4A63">
        <w:rPr>
          <w:rStyle w:val="F-FigureTitleChar"/>
        </w:rPr>
        <w:fldChar w:fldCharType="separate"/>
      </w:r>
      <w:r w:rsidR="00BD6170">
        <w:rPr>
          <w:rStyle w:val="F-FigureTitleChar"/>
          <w:noProof/>
        </w:rPr>
        <w:t>14</w:t>
      </w:r>
      <w:r w:rsidR="00383217" w:rsidRPr="001A4A63">
        <w:rPr>
          <w:rStyle w:val="F-FigureTitleChar"/>
        </w:rPr>
        <w:fldChar w:fldCharType="end"/>
      </w:r>
      <w:r w:rsidR="00383217" w:rsidRPr="001A4A63">
        <w:rPr>
          <w:rStyle w:val="F-FigureTitleChar"/>
        </w:rPr>
        <w:t>–Add MSISDN(s)</w:t>
      </w:r>
      <w:bookmarkEnd w:id="168"/>
      <w:bookmarkEnd w:id="169"/>
    </w:p>
    <w:p w14:paraId="41E4FB53" w14:textId="77777777" w:rsidR="002B53DC" w:rsidRPr="00DA4EFC" w:rsidRDefault="002B53DC" w:rsidP="0029617B">
      <w:pPr>
        <w:pStyle w:val="ListParagraph"/>
        <w:tabs>
          <w:tab w:val="left" w:pos="630"/>
        </w:tabs>
        <w:ind w:left="90"/>
        <w:rPr>
          <w:rFonts w:ascii="Arial" w:hAnsi="Arial" w:cs="Arial"/>
          <w:sz w:val="22"/>
        </w:rPr>
      </w:pPr>
    </w:p>
    <w:p w14:paraId="6B81D165" w14:textId="77777777" w:rsidR="009D2753" w:rsidRPr="00DA4EFC" w:rsidRDefault="009D2753" w:rsidP="0029617B">
      <w:pPr>
        <w:pStyle w:val="ListParagraph"/>
        <w:tabs>
          <w:tab w:val="left" w:pos="630"/>
        </w:tabs>
        <w:ind w:left="90"/>
        <w:rPr>
          <w:rFonts w:ascii="Arial" w:hAnsi="Arial" w:cs="Arial"/>
          <w:sz w:val="22"/>
        </w:rPr>
      </w:pPr>
    </w:p>
    <w:p w14:paraId="79D2C8B6" w14:textId="0066C8BB" w:rsidR="002F7152" w:rsidRDefault="00623D54" w:rsidP="009A2B19">
      <w:pPr>
        <w:pStyle w:val="ListParagraph"/>
        <w:numPr>
          <w:ilvl w:val="0"/>
          <w:numId w:val="16"/>
        </w:numPr>
        <w:tabs>
          <w:tab w:val="left" w:pos="540"/>
          <w:tab w:val="left" w:pos="630"/>
        </w:tabs>
        <w:spacing w:after="0" w:line="276" w:lineRule="auto"/>
        <w:ind w:left="720"/>
        <w:rPr>
          <w:rFonts w:ascii="Arial" w:hAnsi="Arial" w:cs="Arial"/>
          <w:sz w:val="22"/>
        </w:rPr>
      </w:pPr>
      <w:r w:rsidRPr="00DA4EFC">
        <w:rPr>
          <w:rFonts w:ascii="Arial" w:hAnsi="Arial" w:cs="Arial"/>
          <w:sz w:val="22"/>
        </w:rPr>
        <w:t xml:space="preserve">To </w:t>
      </w:r>
      <w:r w:rsidR="00916072" w:rsidRPr="00DA4EFC">
        <w:rPr>
          <w:rFonts w:ascii="Arial" w:hAnsi="Arial" w:cs="Arial"/>
          <w:sz w:val="22"/>
        </w:rPr>
        <w:t xml:space="preserve">see </w:t>
      </w:r>
      <w:r w:rsidRPr="00DA4EFC">
        <w:rPr>
          <w:rFonts w:ascii="Arial" w:hAnsi="Arial" w:cs="Arial"/>
          <w:sz w:val="22"/>
        </w:rPr>
        <w:t>a</w:t>
      </w:r>
      <w:r w:rsidR="008764FD" w:rsidRPr="00DA4EFC">
        <w:rPr>
          <w:rFonts w:ascii="Arial" w:hAnsi="Arial" w:cs="Arial"/>
          <w:sz w:val="22"/>
        </w:rPr>
        <w:t>ssociate</w:t>
      </w:r>
      <w:r w:rsidR="00C30DE8" w:rsidRPr="00DA4EFC">
        <w:rPr>
          <w:rFonts w:ascii="Arial" w:hAnsi="Arial" w:cs="Arial"/>
          <w:sz w:val="22"/>
        </w:rPr>
        <w:t>d IMEI(s</w:t>
      </w:r>
      <w:r w:rsidR="00D96D37" w:rsidRPr="00DA4EFC">
        <w:rPr>
          <w:rFonts w:ascii="Arial" w:hAnsi="Arial" w:cs="Arial"/>
          <w:sz w:val="22"/>
        </w:rPr>
        <w:t>) with</w:t>
      </w:r>
      <w:r w:rsidR="008764FD" w:rsidRPr="00DA4EFC">
        <w:rPr>
          <w:rFonts w:ascii="Arial" w:hAnsi="Arial" w:cs="Arial"/>
          <w:sz w:val="22"/>
        </w:rPr>
        <w:t xml:space="preserve"> </w:t>
      </w:r>
      <w:r w:rsidR="002B53DC" w:rsidRPr="00DA4EFC">
        <w:rPr>
          <w:rFonts w:ascii="Arial" w:hAnsi="Arial" w:cs="Arial"/>
          <w:sz w:val="22"/>
        </w:rPr>
        <w:t>MSISDN</w:t>
      </w:r>
      <w:r w:rsidR="00994434" w:rsidRPr="00DA4EFC">
        <w:rPr>
          <w:rFonts w:ascii="Arial" w:hAnsi="Arial" w:cs="Arial"/>
          <w:sz w:val="22"/>
        </w:rPr>
        <w:t>, click</w:t>
      </w:r>
      <w:r w:rsidR="008764FD" w:rsidRPr="00DA4EFC">
        <w:rPr>
          <w:rFonts w:ascii="Arial" w:hAnsi="Arial" w:cs="Arial"/>
          <w:sz w:val="22"/>
        </w:rPr>
        <w:t xml:space="preserve"> on the </w:t>
      </w:r>
      <w:r w:rsidR="009859F9" w:rsidRPr="00DA4EFC">
        <w:rPr>
          <w:rFonts w:ascii="Arial" w:hAnsi="Arial" w:cs="Arial"/>
          <w:sz w:val="22"/>
        </w:rPr>
        <w:t>“</w:t>
      </w:r>
      <w:r w:rsidR="008764FD" w:rsidRPr="00DA4EFC">
        <w:rPr>
          <w:rFonts w:ascii="Arial" w:hAnsi="Arial" w:cs="Arial"/>
          <w:sz w:val="22"/>
        </w:rPr>
        <w:t>F</w:t>
      </w:r>
      <w:r w:rsidR="002376C9" w:rsidRPr="00DA4EFC">
        <w:rPr>
          <w:rFonts w:ascii="Arial" w:hAnsi="Arial" w:cs="Arial"/>
          <w:sz w:val="22"/>
        </w:rPr>
        <w:t>etch IMEI</w:t>
      </w:r>
      <w:r w:rsidR="009859F9" w:rsidRPr="00DA4EFC">
        <w:rPr>
          <w:rFonts w:ascii="Arial" w:hAnsi="Arial" w:cs="Arial"/>
          <w:sz w:val="22"/>
        </w:rPr>
        <w:t>”</w:t>
      </w:r>
      <w:r w:rsidR="002376C9" w:rsidRPr="00DA4EFC">
        <w:rPr>
          <w:rFonts w:ascii="Arial" w:hAnsi="Arial" w:cs="Arial"/>
          <w:sz w:val="22"/>
        </w:rPr>
        <w:t xml:space="preserve"> button</w:t>
      </w:r>
    </w:p>
    <w:p w14:paraId="2E8A50C1" w14:textId="77777777" w:rsidR="00DA4EFC" w:rsidRPr="00DA4EFC" w:rsidRDefault="00DA4EFC" w:rsidP="00DA4EFC">
      <w:pPr>
        <w:pStyle w:val="ListParagraph"/>
        <w:tabs>
          <w:tab w:val="left" w:pos="540"/>
          <w:tab w:val="left" w:pos="630"/>
        </w:tabs>
        <w:spacing w:after="0"/>
        <w:ind w:left="360"/>
        <w:rPr>
          <w:rFonts w:ascii="Arial" w:hAnsi="Arial" w:cs="Arial"/>
          <w:sz w:val="22"/>
        </w:rPr>
      </w:pPr>
    </w:p>
    <w:p w14:paraId="266AECAC" w14:textId="79C2F4C0" w:rsidR="00A93E05" w:rsidRPr="00DA4EFC" w:rsidRDefault="00C6565B" w:rsidP="00C6565B">
      <w:pPr>
        <w:pStyle w:val="ListParagraph"/>
        <w:tabs>
          <w:tab w:val="left" w:pos="540"/>
          <w:tab w:val="left" w:pos="630"/>
        </w:tabs>
        <w:spacing w:after="0"/>
        <w:ind w:left="-1080" w:right="-900"/>
        <w:rPr>
          <w:rFonts w:ascii="Arial" w:hAnsi="Arial" w:cs="Arial"/>
        </w:rPr>
      </w:pPr>
      <w:r w:rsidRPr="00DA4EFC">
        <w:rPr>
          <w:rFonts w:ascii="Arial" w:hAnsi="Arial" w:cs="Arial"/>
          <w:noProof/>
        </w:rPr>
        <w:drawing>
          <wp:inline distT="0" distB="0" distL="0" distR="0" wp14:anchorId="7F9B18B3" wp14:editId="3E1B0F7B">
            <wp:extent cx="7041054" cy="2231390"/>
            <wp:effectExtent l="152400" t="152400" r="369570" b="359410"/>
            <wp:docPr id="19" name="Picture 19" descr="C:\Users\Momna Ali Shah\Desktop\lsds\download (5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omna Ali Shah\Desktop\lsds\download (53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15" b="33088"/>
                    <a:stretch/>
                  </pic:blipFill>
                  <pic:spPr bwMode="auto">
                    <a:xfrm>
                      <a:off x="0" y="0"/>
                      <a:ext cx="7063508" cy="22385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065461" w14:textId="456CF9DA" w:rsidR="00026896" w:rsidRPr="00DA4EFC" w:rsidRDefault="00383217" w:rsidP="001A4A63">
      <w:pPr>
        <w:pStyle w:val="F-FigureTitle"/>
        <w:spacing w:before="0"/>
        <w:ind w:left="180"/>
        <w:jc w:val="center"/>
      </w:pPr>
      <w:bookmarkStart w:id="170" w:name="_Toc526767519"/>
      <w:bookmarkStart w:id="171" w:name="_Toc526769073"/>
      <w:r w:rsidRPr="00DA4EFC">
        <w:t xml:space="preserve">Figure </w:t>
      </w:r>
      <w:r w:rsidRPr="00DA4EFC">
        <w:fldChar w:fldCharType="begin"/>
      </w:r>
      <w:r w:rsidRPr="00DA4EFC">
        <w:instrText xml:space="preserve"> SEQ Figure \* ARABIC </w:instrText>
      </w:r>
      <w:r w:rsidRPr="00DA4EFC">
        <w:fldChar w:fldCharType="separate"/>
      </w:r>
      <w:r w:rsidR="00BD6170">
        <w:rPr>
          <w:noProof/>
        </w:rPr>
        <w:t>15</w:t>
      </w:r>
      <w:r w:rsidRPr="00DA4EFC">
        <w:fldChar w:fldCharType="end"/>
      </w:r>
      <w:r w:rsidR="002B0BD1" w:rsidRPr="00DA4EFC">
        <w:t>–</w:t>
      </w:r>
      <w:r w:rsidRPr="00DA4EFC">
        <w:t>Fetch IMEI(s)</w:t>
      </w:r>
      <w:bookmarkEnd w:id="170"/>
      <w:bookmarkEnd w:id="171"/>
    </w:p>
    <w:p w14:paraId="0BC178A3" w14:textId="7029E2DE" w:rsidR="00F80820" w:rsidRPr="00DA4EFC" w:rsidRDefault="008764FD" w:rsidP="008764FD">
      <w:pPr>
        <w:pStyle w:val="NormalWeb"/>
        <w:rPr>
          <w:rFonts w:ascii="Arial" w:hAnsi="Arial" w:cs="Arial"/>
        </w:rPr>
      </w:pPr>
      <w:r w:rsidRPr="00DA4EFC">
        <w:rPr>
          <w:rFonts w:ascii="Arial" w:hAnsi="Arial" w:cs="Arial"/>
        </w:rPr>
        <w:t> </w:t>
      </w:r>
    </w:p>
    <w:p w14:paraId="124157FC" w14:textId="016F8692" w:rsidR="00D96D37" w:rsidRPr="00DA4EFC" w:rsidRDefault="002B53DC" w:rsidP="009A2B19">
      <w:pPr>
        <w:pStyle w:val="ListParagraph"/>
        <w:numPr>
          <w:ilvl w:val="0"/>
          <w:numId w:val="16"/>
        </w:numPr>
        <w:tabs>
          <w:tab w:val="left" w:pos="540"/>
          <w:tab w:val="left" w:pos="630"/>
        </w:tabs>
        <w:spacing w:after="0" w:line="276" w:lineRule="auto"/>
        <w:ind w:left="720"/>
        <w:rPr>
          <w:rFonts w:ascii="Arial" w:hAnsi="Arial" w:cs="Arial"/>
          <w:sz w:val="22"/>
        </w:rPr>
      </w:pPr>
      <w:r w:rsidRPr="00DA4EFC">
        <w:rPr>
          <w:rFonts w:ascii="Arial" w:hAnsi="Arial" w:cs="Arial"/>
          <w:sz w:val="22"/>
        </w:rPr>
        <w:lastRenderedPageBreak/>
        <w:t xml:space="preserve">A popup window will </w:t>
      </w:r>
      <w:r w:rsidR="000E0FD4" w:rsidRPr="00DA4EFC">
        <w:rPr>
          <w:rFonts w:ascii="Arial" w:hAnsi="Arial" w:cs="Arial"/>
          <w:sz w:val="22"/>
        </w:rPr>
        <w:t xml:space="preserve">display </w:t>
      </w:r>
      <w:r w:rsidRPr="00DA4EFC">
        <w:rPr>
          <w:rFonts w:ascii="Arial" w:hAnsi="Arial" w:cs="Arial"/>
          <w:sz w:val="22"/>
        </w:rPr>
        <w:t xml:space="preserve">device description and associated IMEIs </w:t>
      </w:r>
      <w:r w:rsidR="00EB1383" w:rsidRPr="00DA4EFC">
        <w:rPr>
          <w:rFonts w:ascii="Arial" w:hAnsi="Arial" w:cs="Arial"/>
          <w:sz w:val="22"/>
        </w:rPr>
        <w:t xml:space="preserve">of the device </w:t>
      </w:r>
      <w:r w:rsidRPr="00DA4EFC">
        <w:rPr>
          <w:rFonts w:ascii="Arial" w:hAnsi="Arial" w:cs="Arial"/>
          <w:sz w:val="22"/>
        </w:rPr>
        <w:t>with MSISDN</w:t>
      </w:r>
      <w:r w:rsidR="00D03027" w:rsidRPr="00DA4EFC">
        <w:rPr>
          <w:rFonts w:ascii="Arial" w:hAnsi="Arial" w:cs="Arial"/>
          <w:sz w:val="22"/>
        </w:rPr>
        <w:t>.</w:t>
      </w:r>
      <w:r w:rsidR="00C6565B" w:rsidRPr="00DA4EFC">
        <w:rPr>
          <w:rFonts w:ascii="Arial" w:hAnsi="Arial" w:cs="Arial"/>
          <w:sz w:val="22"/>
        </w:rPr>
        <w:t xml:space="preserve"> </w:t>
      </w:r>
      <w:r w:rsidR="0031256E" w:rsidRPr="00DA4EFC">
        <w:rPr>
          <w:rFonts w:ascii="Arial" w:hAnsi="Arial" w:cs="Arial"/>
          <w:sz w:val="22"/>
        </w:rPr>
        <w:t>To see the device details c</w:t>
      </w:r>
      <w:r w:rsidR="00D96D37" w:rsidRPr="00DA4EFC">
        <w:rPr>
          <w:rFonts w:ascii="Arial" w:hAnsi="Arial" w:cs="Arial"/>
          <w:sz w:val="22"/>
        </w:rPr>
        <w:t>lick on t</w:t>
      </w:r>
      <w:r w:rsidR="00D03027" w:rsidRPr="00DA4EFC">
        <w:rPr>
          <w:rFonts w:ascii="Arial" w:hAnsi="Arial" w:cs="Arial"/>
          <w:sz w:val="22"/>
        </w:rPr>
        <w:t>he “Show Device Details”</w:t>
      </w:r>
      <w:r w:rsidR="000E0FD4" w:rsidRPr="00DA4EFC">
        <w:rPr>
          <w:rFonts w:ascii="Arial" w:hAnsi="Arial" w:cs="Arial"/>
          <w:sz w:val="22"/>
        </w:rPr>
        <w:t xml:space="preserve"> </w:t>
      </w:r>
      <w:r w:rsidR="00DA4EFC">
        <w:rPr>
          <w:rFonts w:ascii="Arial" w:hAnsi="Arial" w:cs="Arial"/>
          <w:sz w:val="22"/>
        </w:rPr>
        <w:t>button</w:t>
      </w:r>
    </w:p>
    <w:p w14:paraId="3AFA2A8F" w14:textId="7C784484" w:rsidR="00D96D37" w:rsidRPr="00DA4EFC" w:rsidRDefault="00D96D37" w:rsidP="00C30DE8">
      <w:pPr>
        <w:pStyle w:val="NormalWeb"/>
        <w:spacing w:before="0" w:beforeAutospacing="0" w:after="0" w:afterAutospacing="0"/>
        <w:rPr>
          <w:rFonts w:ascii="Arial" w:hAnsi="Arial" w:cs="Arial"/>
          <w:sz w:val="22"/>
          <w:szCs w:val="22"/>
        </w:rPr>
      </w:pPr>
    </w:p>
    <w:p w14:paraId="16D193AD" w14:textId="593B2C5A" w:rsidR="00074DE6" w:rsidRPr="00DA4EFC" w:rsidRDefault="00763E6E" w:rsidP="00984FFA">
      <w:pPr>
        <w:pStyle w:val="ListParagraph"/>
        <w:tabs>
          <w:tab w:val="left" w:pos="360"/>
          <w:tab w:val="left" w:pos="630"/>
        </w:tabs>
        <w:spacing w:after="0"/>
        <w:ind w:left="-1170" w:right="-900"/>
        <w:rPr>
          <w:rFonts w:ascii="Arial" w:hAnsi="Arial" w:cs="Arial"/>
        </w:rPr>
      </w:pPr>
      <w:r w:rsidRPr="00DA4EFC">
        <w:rPr>
          <w:rFonts w:ascii="Arial" w:hAnsi="Arial" w:cs="Arial"/>
          <w:noProof/>
        </w:rPr>
        <w:drawing>
          <wp:inline distT="0" distB="0" distL="0" distR="0" wp14:anchorId="1CA43BEB" wp14:editId="24B457AD">
            <wp:extent cx="7162800" cy="2532440"/>
            <wp:effectExtent l="152400" t="152400" r="361950" b="363220"/>
            <wp:docPr id="25" name="Picture 25" descr="C:\Users\Momna Ali Shah\Desktop\LSDS CHANGES\54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omna Ali Shah\Desktop\LSDS CHANGES\54.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108"/>
                    <a:stretch/>
                  </pic:blipFill>
                  <pic:spPr bwMode="auto">
                    <a:xfrm>
                      <a:off x="0" y="0"/>
                      <a:ext cx="7180025" cy="25385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F37031" w14:textId="3BC46A5E" w:rsidR="00863F60" w:rsidRPr="001A4A63" w:rsidRDefault="00383217" w:rsidP="001A4A63">
      <w:pPr>
        <w:pStyle w:val="F-FigureTitle"/>
        <w:spacing w:before="0"/>
        <w:ind w:left="270"/>
        <w:jc w:val="center"/>
      </w:pPr>
      <w:bookmarkStart w:id="172" w:name="_Toc526767520"/>
      <w:bookmarkStart w:id="173" w:name="_Toc526769074"/>
      <w:r w:rsidRPr="00DA4EFC">
        <w:t xml:space="preserve">Figure </w:t>
      </w:r>
      <w:r w:rsidRPr="00DA4EFC">
        <w:fldChar w:fldCharType="begin"/>
      </w:r>
      <w:r w:rsidRPr="00DA4EFC">
        <w:instrText xml:space="preserve"> SEQ Figure \* ARABIC </w:instrText>
      </w:r>
      <w:r w:rsidRPr="00DA4EFC">
        <w:fldChar w:fldCharType="separate"/>
      </w:r>
      <w:r w:rsidR="00BD6170">
        <w:rPr>
          <w:noProof/>
        </w:rPr>
        <w:t>16</w:t>
      </w:r>
      <w:r w:rsidRPr="00DA4EFC">
        <w:fldChar w:fldCharType="end"/>
      </w:r>
      <w:r w:rsidR="002B0BD1" w:rsidRPr="00DA4EFC">
        <w:t>–</w:t>
      </w:r>
      <w:r w:rsidRPr="00DA4EFC">
        <w:t>Verify Associated IMEI(s)</w:t>
      </w:r>
      <w:bookmarkEnd w:id="172"/>
      <w:bookmarkEnd w:id="173"/>
    </w:p>
    <w:p w14:paraId="0623D0EF" w14:textId="77777777" w:rsidR="00863F60" w:rsidRPr="00DA4EFC" w:rsidRDefault="00863F60" w:rsidP="00074DE6">
      <w:pPr>
        <w:pStyle w:val="ListParagraph"/>
        <w:tabs>
          <w:tab w:val="left" w:pos="630"/>
        </w:tabs>
        <w:ind w:left="0"/>
        <w:rPr>
          <w:rFonts w:ascii="Arial" w:hAnsi="Arial" w:cs="Arial"/>
          <w:sz w:val="22"/>
        </w:rPr>
      </w:pPr>
    </w:p>
    <w:p w14:paraId="3B109DE0" w14:textId="5412A71B" w:rsidR="00D96D37" w:rsidRPr="00DA4EFC" w:rsidRDefault="00EB1383" w:rsidP="009A2B19">
      <w:pPr>
        <w:pStyle w:val="ListParagraph"/>
        <w:numPr>
          <w:ilvl w:val="0"/>
          <w:numId w:val="16"/>
        </w:numPr>
        <w:tabs>
          <w:tab w:val="left" w:pos="540"/>
          <w:tab w:val="left" w:pos="630"/>
        </w:tabs>
        <w:spacing w:after="0" w:line="276" w:lineRule="auto"/>
        <w:ind w:left="720"/>
        <w:rPr>
          <w:rFonts w:ascii="Arial" w:hAnsi="Arial" w:cs="Arial"/>
          <w:sz w:val="22"/>
        </w:rPr>
      </w:pPr>
      <w:r w:rsidRPr="00DA4EFC">
        <w:rPr>
          <w:rFonts w:ascii="Arial" w:hAnsi="Arial" w:cs="Arial"/>
          <w:sz w:val="22"/>
        </w:rPr>
        <w:t>Verify the information and c</w:t>
      </w:r>
      <w:r w:rsidR="000B40B7" w:rsidRPr="00DA4EFC">
        <w:rPr>
          <w:rFonts w:ascii="Arial" w:hAnsi="Arial" w:cs="Arial"/>
          <w:sz w:val="22"/>
        </w:rPr>
        <w:t xml:space="preserve">heck the </w:t>
      </w:r>
      <w:r w:rsidR="0031256E" w:rsidRPr="00DA4EFC">
        <w:rPr>
          <w:rFonts w:ascii="Arial" w:hAnsi="Arial" w:cs="Arial"/>
          <w:sz w:val="22"/>
        </w:rPr>
        <w:t xml:space="preserve">check </w:t>
      </w:r>
      <w:r w:rsidR="000B40B7" w:rsidRPr="00DA4EFC">
        <w:rPr>
          <w:rFonts w:ascii="Arial" w:hAnsi="Arial" w:cs="Arial"/>
          <w:sz w:val="22"/>
        </w:rPr>
        <w:t xml:space="preserve">box </w:t>
      </w:r>
      <w:r w:rsidR="00C10B24" w:rsidRPr="00DA4EFC">
        <w:rPr>
          <w:rFonts w:ascii="Arial" w:hAnsi="Arial" w:cs="Arial"/>
          <w:sz w:val="22"/>
        </w:rPr>
        <w:t>against the correct device d</w:t>
      </w:r>
      <w:r w:rsidRPr="00DA4EFC">
        <w:rPr>
          <w:rFonts w:ascii="Arial" w:hAnsi="Arial" w:cs="Arial"/>
          <w:sz w:val="22"/>
        </w:rPr>
        <w:t>etails</w:t>
      </w:r>
    </w:p>
    <w:p w14:paraId="60E225AD" w14:textId="56F1570A" w:rsidR="00623D54" w:rsidRPr="00DA4EFC" w:rsidRDefault="00D96D37" w:rsidP="009A2B19">
      <w:pPr>
        <w:pStyle w:val="ListParagraph"/>
        <w:numPr>
          <w:ilvl w:val="0"/>
          <w:numId w:val="16"/>
        </w:numPr>
        <w:tabs>
          <w:tab w:val="left" w:pos="540"/>
          <w:tab w:val="left" w:pos="630"/>
        </w:tabs>
        <w:spacing w:after="0" w:line="276" w:lineRule="auto"/>
        <w:ind w:left="720"/>
        <w:rPr>
          <w:rFonts w:ascii="Arial" w:hAnsi="Arial" w:cs="Arial"/>
        </w:rPr>
      </w:pPr>
      <w:r w:rsidRPr="00DA4EFC">
        <w:rPr>
          <w:rFonts w:ascii="Arial" w:hAnsi="Arial" w:cs="Arial"/>
          <w:sz w:val="22"/>
        </w:rPr>
        <w:t>C</w:t>
      </w:r>
      <w:r w:rsidR="00074DE6" w:rsidRPr="00DA4EFC">
        <w:rPr>
          <w:rFonts w:ascii="Arial" w:hAnsi="Arial" w:cs="Arial"/>
          <w:sz w:val="22"/>
        </w:rPr>
        <w:t>lick on “OK” butto</w:t>
      </w:r>
      <w:r w:rsidR="000B40B7" w:rsidRPr="00DA4EFC">
        <w:rPr>
          <w:rFonts w:ascii="Arial" w:hAnsi="Arial" w:cs="Arial"/>
          <w:sz w:val="22"/>
        </w:rPr>
        <w:t>n</w:t>
      </w:r>
      <w:r w:rsidR="00C10B24" w:rsidRPr="00DA4EFC">
        <w:rPr>
          <w:rFonts w:ascii="Arial" w:hAnsi="Arial" w:cs="Arial"/>
          <w:sz w:val="22"/>
        </w:rPr>
        <w:t>, the device details would be added in the report</w:t>
      </w:r>
    </w:p>
    <w:p w14:paraId="5393E7FE" w14:textId="77777777" w:rsidR="00623D54" w:rsidRPr="00DA4EFC" w:rsidRDefault="00623D54" w:rsidP="00623D54">
      <w:pPr>
        <w:pStyle w:val="ListParagraph"/>
        <w:tabs>
          <w:tab w:val="left" w:pos="540"/>
          <w:tab w:val="left" w:pos="630"/>
        </w:tabs>
        <w:spacing w:after="0"/>
        <w:ind w:left="180" w:right="-900"/>
        <w:rPr>
          <w:rFonts w:ascii="Arial" w:hAnsi="Arial" w:cs="Arial"/>
          <w:sz w:val="22"/>
        </w:rPr>
      </w:pPr>
    </w:p>
    <w:p w14:paraId="12CEFD2B" w14:textId="77777777" w:rsidR="00984FFA" w:rsidRPr="00DA4EFC" w:rsidRDefault="00984FFA" w:rsidP="009947E7">
      <w:pPr>
        <w:pStyle w:val="ListParagraph"/>
        <w:tabs>
          <w:tab w:val="left" w:pos="540"/>
          <w:tab w:val="left" w:pos="630"/>
        </w:tabs>
        <w:spacing w:after="0"/>
        <w:ind w:left="-1080" w:right="-900"/>
        <w:jc w:val="center"/>
        <w:rPr>
          <w:rFonts w:ascii="Arial" w:hAnsi="Arial" w:cs="Arial"/>
          <w:i/>
          <w:sz w:val="18"/>
          <w:szCs w:val="18"/>
        </w:rPr>
      </w:pPr>
      <w:bookmarkStart w:id="174" w:name="_Toc526767521"/>
      <w:bookmarkStart w:id="175" w:name="_Toc526769075"/>
      <w:r w:rsidRPr="00DA4EFC">
        <w:rPr>
          <w:rFonts w:ascii="Arial" w:hAnsi="Arial" w:cs="Arial"/>
          <w:i/>
          <w:noProof/>
          <w:sz w:val="18"/>
          <w:szCs w:val="18"/>
        </w:rPr>
        <w:drawing>
          <wp:inline distT="0" distB="0" distL="0" distR="0" wp14:anchorId="109A6CA6" wp14:editId="1C280933">
            <wp:extent cx="7010400" cy="2958548"/>
            <wp:effectExtent l="152400" t="152400" r="361950" b="356235"/>
            <wp:docPr id="26" name="Picture 26" descr="C:\Users\Momna Ali Shah\Desktop\LSDS CHANGES\55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omna Ali Shah\Desktop\LSDS CHANGES\55.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436"/>
                    <a:stretch/>
                  </pic:blipFill>
                  <pic:spPr bwMode="auto">
                    <a:xfrm>
                      <a:off x="0" y="0"/>
                      <a:ext cx="7032686" cy="29679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4FC5D" w14:textId="29D30DA6" w:rsidR="004717D5" w:rsidRPr="00AF15DC" w:rsidRDefault="00383217" w:rsidP="00AF15DC">
      <w:pPr>
        <w:pStyle w:val="F-FigureTitle"/>
        <w:spacing w:before="0"/>
        <w:ind w:left="360"/>
        <w:jc w:val="center"/>
      </w:pPr>
      <w:r w:rsidRPr="00AF15DC">
        <w:t xml:space="preserve">Figure </w:t>
      </w:r>
      <w:r w:rsidRPr="00AF15DC">
        <w:fldChar w:fldCharType="begin"/>
      </w:r>
      <w:r w:rsidRPr="00AF15DC">
        <w:instrText xml:space="preserve"> SEQ Figure \* ARABIC </w:instrText>
      </w:r>
      <w:r w:rsidRPr="00AF15DC">
        <w:fldChar w:fldCharType="separate"/>
      </w:r>
      <w:r w:rsidR="00BD6170">
        <w:rPr>
          <w:noProof/>
        </w:rPr>
        <w:t>17</w:t>
      </w:r>
      <w:r w:rsidRPr="00AF15DC">
        <w:fldChar w:fldCharType="end"/>
      </w:r>
      <w:r w:rsidR="002B0BD1" w:rsidRPr="00AF15DC">
        <w:t>–</w:t>
      </w:r>
      <w:r w:rsidRPr="00AF15DC">
        <w:t>Device Details</w:t>
      </w:r>
      <w:bookmarkEnd w:id="174"/>
      <w:bookmarkEnd w:id="175"/>
    </w:p>
    <w:p w14:paraId="5B14DD6E" w14:textId="5AAC477B" w:rsidR="00526031" w:rsidRPr="00DA4EFC" w:rsidRDefault="00526031" w:rsidP="004E567E">
      <w:pPr>
        <w:pStyle w:val="ListParagraph"/>
        <w:tabs>
          <w:tab w:val="left" w:pos="540"/>
          <w:tab w:val="left" w:pos="630"/>
        </w:tabs>
        <w:spacing w:after="0"/>
        <w:ind w:left="-1080" w:right="-900"/>
        <w:jc w:val="center"/>
        <w:rPr>
          <w:rFonts w:ascii="Arial" w:hAnsi="Arial" w:cs="Arial"/>
          <w:i/>
          <w:sz w:val="18"/>
          <w:szCs w:val="18"/>
        </w:rPr>
      </w:pPr>
    </w:p>
    <w:p w14:paraId="1E3F1E8A" w14:textId="7721F2A3" w:rsidR="00526031" w:rsidRPr="00DA4EFC" w:rsidRDefault="009D38DB" w:rsidP="009A2B19">
      <w:pPr>
        <w:ind w:left="810"/>
        <w:rPr>
          <w:rFonts w:ascii="Arial" w:hAnsi="Arial" w:cs="Arial"/>
          <w:sz w:val="22"/>
        </w:rPr>
      </w:pPr>
      <w:r w:rsidRPr="00DA4EFC">
        <w:rPr>
          <w:rFonts w:ascii="Arial" w:hAnsi="Arial" w:cs="Arial"/>
          <w:b/>
          <w:sz w:val="22"/>
        </w:rPr>
        <w:t>Note</w:t>
      </w:r>
      <w:r w:rsidRPr="00DA4EFC">
        <w:rPr>
          <w:rFonts w:ascii="Arial" w:hAnsi="Arial" w:cs="Arial"/>
          <w:sz w:val="22"/>
        </w:rPr>
        <w:t>: P</w:t>
      </w:r>
      <w:r w:rsidR="00E4142C">
        <w:rPr>
          <w:rFonts w:ascii="Arial" w:hAnsi="Arial" w:cs="Arial"/>
          <w:sz w:val="22"/>
        </w:rPr>
        <w:t xml:space="preserve">erform Steps </w:t>
      </w:r>
      <w:r w:rsidRPr="00DA4EFC">
        <w:rPr>
          <w:rFonts w:ascii="Arial" w:hAnsi="Arial" w:cs="Arial"/>
          <w:sz w:val="22"/>
        </w:rPr>
        <w:t>16-19 as per section</w:t>
      </w:r>
      <w:r w:rsidR="009A2B19">
        <w:rPr>
          <w:rFonts w:ascii="Arial" w:hAnsi="Arial" w:cs="Arial"/>
          <w:sz w:val="22"/>
        </w:rPr>
        <w:t xml:space="preserve"> </w:t>
      </w:r>
      <w:hyperlink w:anchor="_Adding_Incident_&amp;" w:history="1">
        <w:r w:rsidRPr="00DA4EFC">
          <w:rPr>
            <w:rStyle w:val="Hyperlink"/>
            <w:rFonts w:ascii="Arial" w:hAnsi="Arial" w:cs="Arial"/>
            <w:sz w:val="22"/>
          </w:rPr>
          <w:t>2.3.1.1</w:t>
        </w:r>
      </w:hyperlink>
    </w:p>
    <w:p w14:paraId="2E61B782" w14:textId="77777777" w:rsidR="00074DE6" w:rsidRPr="00DA4EFC" w:rsidRDefault="00074DE6" w:rsidP="009A2B19">
      <w:pPr>
        <w:pStyle w:val="Heading2"/>
        <w:numPr>
          <w:ilvl w:val="1"/>
          <w:numId w:val="18"/>
        </w:numPr>
        <w:spacing w:line="276" w:lineRule="auto"/>
        <w:ind w:left="0" w:hanging="630"/>
        <w:rPr>
          <w:rFonts w:ascii="Arial" w:hAnsi="Arial" w:cs="Arial"/>
          <w:b/>
          <w:color w:val="auto"/>
          <w:sz w:val="32"/>
          <w:szCs w:val="32"/>
        </w:rPr>
      </w:pPr>
      <w:bookmarkStart w:id="176" w:name="_Toc521443469"/>
      <w:bookmarkStart w:id="177" w:name="_Toc527627085"/>
      <w:r w:rsidRPr="00DA4EFC">
        <w:rPr>
          <w:rFonts w:ascii="Arial" w:hAnsi="Arial" w:cs="Arial"/>
          <w:b/>
          <w:color w:val="auto"/>
          <w:sz w:val="32"/>
          <w:szCs w:val="32"/>
        </w:rPr>
        <w:lastRenderedPageBreak/>
        <w:t>Search Cases</w:t>
      </w:r>
      <w:bookmarkEnd w:id="176"/>
      <w:bookmarkEnd w:id="177"/>
    </w:p>
    <w:p w14:paraId="16B5DC68" w14:textId="77777777" w:rsidR="00AD74F1" w:rsidRPr="00DA4EFC" w:rsidRDefault="00AD74F1" w:rsidP="00AD74F1">
      <w:pPr>
        <w:rPr>
          <w:rFonts w:ascii="Arial" w:hAnsi="Arial" w:cs="Arial"/>
        </w:rPr>
      </w:pPr>
    </w:p>
    <w:p w14:paraId="5F742365" w14:textId="14F44C25" w:rsidR="006A291D" w:rsidRPr="00DA4EFC" w:rsidRDefault="006A291D" w:rsidP="009A2B19">
      <w:pPr>
        <w:pStyle w:val="ListParagraph"/>
        <w:numPr>
          <w:ilvl w:val="0"/>
          <w:numId w:val="6"/>
        </w:numPr>
        <w:spacing w:line="276" w:lineRule="auto"/>
        <w:ind w:left="270" w:hanging="270"/>
        <w:rPr>
          <w:rFonts w:ascii="Arial" w:hAnsi="Arial" w:cs="Arial"/>
          <w:sz w:val="22"/>
        </w:rPr>
      </w:pPr>
      <w:r w:rsidRPr="00DA4EFC">
        <w:rPr>
          <w:rFonts w:ascii="Arial" w:hAnsi="Arial" w:cs="Arial"/>
          <w:sz w:val="22"/>
        </w:rPr>
        <w:t xml:space="preserve">To search </w:t>
      </w:r>
      <w:r w:rsidR="000E0FD4" w:rsidRPr="00DA4EFC">
        <w:rPr>
          <w:rFonts w:ascii="Arial" w:hAnsi="Arial" w:cs="Arial"/>
          <w:sz w:val="22"/>
        </w:rPr>
        <w:t xml:space="preserve">any </w:t>
      </w:r>
      <w:r w:rsidR="00C10B24" w:rsidRPr="00DA4EFC">
        <w:rPr>
          <w:rFonts w:ascii="Arial" w:hAnsi="Arial" w:cs="Arial"/>
          <w:sz w:val="22"/>
        </w:rPr>
        <w:t xml:space="preserve">particular </w:t>
      </w:r>
      <w:r w:rsidRPr="00DA4EFC">
        <w:rPr>
          <w:rFonts w:ascii="Arial" w:hAnsi="Arial" w:cs="Arial"/>
          <w:sz w:val="22"/>
        </w:rPr>
        <w:t>c</w:t>
      </w:r>
      <w:r w:rsidR="00994434" w:rsidRPr="00DA4EFC">
        <w:rPr>
          <w:rFonts w:ascii="Arial" w:hAnsi="Arial" w:cs="Arial"/>
          <w:sz w:val="22"/>
        </w:rPr>
        <w:t>ase(s)</w:t>
      </w:r>
      <w:r w:rsidRPr="00DA4EFC">
        <w:rPr>
          <w:rFonts w:ascii="Arial" w:hAnsi="Arial" w:cs="Arial"/>
          <w:sz w:val="22"/>
        </w:rPr>
        <w:t xml:space="preserve"> </w:t>
      </w:r>
      <w:r w:rsidR="000E0FD4" w:rsidRPr="00DA4EFC">
        <w:rPr>
          <w:rFonts w:ascii="Arial" w:hAnsi="Arial" w:cs="Arial"/>
          <w:sz w:val="22"/>
        </w:rPr>
        <w:t xml:space="preserve">click on </w:t>
      </w:r>
      <w:r w:rsidRPr="00DA4EFC">
        <w:rPr>
          <w:rFonts w:ascii="Arial" w:hAnsi="Arial" w:cs="Arial"/>
          <w:sz w:val="22"/>
        </w:rPr>
        <w:t xml:space="preserve">“Search Cases” tab </w:t>
      </w:r>
    </w:p>
    <w:p w14:paraId="6A862562" w14:textId="1946EFC3" w:rsidR="006A291D" w:rsidRPr="00DA4EFC" w:rsidRDefault="006A291D" w:rsidP="009A2B19">
      <w:pPr>
        <w:pStyle w:val="ListParagraph"/>
        <w:numPr>
          <w:ilvl w:val="0"/>
          <w:numId w:val="6"/>
        </w:numPr>
        <w:tabs>
          <w:tab w:val="left" w:pos="450"/>
        </w:tabs>
        <w:spacing w:line="276" w:lineRule="auto"/>
        <w:ind w:left="270" w:hanging="270"/>
        <w:rPr>
          <w:rFonts w:ascii="Arial" w:hAnsi="Arial" w:cs="Arial"/>
          <w:sz w:val="22"/>
        </w:rPr>
      </w:pPr>
      <w:r w:rsidRPr="00DA4EFC">
        <w:rPr>
          <w:rFonts w:ascii="Arial" w:hAnsi="Arial" w:cs="Arial"/>
          <w:sz w:val="22"/>
        </w:rPr>
        <w:t xml:space="preserve">Enter the </w:t>
      </w:r>
      <w:r w:rsidR="00C10B24" w:rsidRPr="00DA4EFC">
        <w:rPr>
          <w:rFonts w:ascii="Arial" w:hAnsi="Arial" w:cs="Arial"/>
          <w:sz w:val="22"/>
        </w:rPr>
        <w:t>known information</w:t>
      </w:r>
      <w:r w:rsidRPr="00DA4EFC">
        <w:rPr>
          <w:rFonts w:ascii="Arial" w:hAnsi="Arial" w:cs="Arial"/>
          <w:sz w:val="22"/>
        </w:rPr>
        <w:t xml:space="preserve"> (i.e. Case Identifier, Case Sta</w:t>
      </w:r>
      <w:r w:rsidR="005708AF" w:rsidRPr="00DA4EFC">
        <w:rPr>
          <w:rFonts w:ascii="Arial" w:hAnsi="Arial" w:cs="Arial"/>
          <w:sz w:val="22"/>
        </w:rPr>
        <w:t>tus</w:t>
      </w:r>
      <w:r w:rsidR="00C10B24" w:rsidRPr="00DA4EFC">
        <w:rPr>
          <w:rFonts w:ascii="Arial" w:hAnsi="Arial" w:cs="Arial"/>
          <w:sz w:val="22"/>
        </w:rPr>
        <w:t>, Last Updated</w:t>
      </w:r>
      <w:r w:rsidR="005708AF" w:rsidRPr="00DA4EFC">
        <w:rPr>
          <w:rFonts w:ascii="Arial" w:hAnsi="Arial" w:cs="Arial"/>
          <w:sz w:val="22"/>
        </w:rPr>
        <w:t xml:space="preserve"> etc.) for required</w:t>
      </w:r>
      <w:r w:rsidRPr="00DA4EFC">
        <w:rPr>
          <w:rFonts w:ascii="Arial" w:hAnsi="Arial" w:cs="Arial"/>
          <w:sz w:val="22"/>
        </w:rPr>
        <w:t xml:space="preserve"> case</w:t>
      </w:r>
      <w:r w:rsidR="002950B7" w:rsidRPr="00DA4EFC">
        <w:rPr>
          <w:rFonts w:ascii="Arial" w:hAnsi="Arial" w:cs="Arial"/>
          <w:sz w:val="22"/>
        </w:rPr>
        <w:t>, for more search filters click on “Show More Filters” button and enter known information related to the case</w:t>
      </w:r>
    </w:p>
    <w:p w14:paraId="43683A58" w14:textId="76C134E7" w:rsidR="00941C4A" w:rsidRPr="00DA4EFC" w:rsidRDefault="006A291D" w:rsidP="009A2B19">
      <w:pPr>
        <w:pStyle w:val="ListParagraph"/>
        <w:numPr>
          <w:ilvl w:val="0"/>
          <w:numId w:val="6"/>
        </w:numPr>
        <w:tabs>
          <w:tab w:val="left" w:pos="-90"/>
          <w:tab w:val="left" w:pos="450"/>
        </w:tabs>
        <w:spacing w:line="276" w:lineRule="auto"/>
        <w:ind w:left="270" w:hanging="270"/>
        <w:rPr>
          <w:rFonts w:ascii="Arial" w:hAnsi="Arial" w:cs="Arial"/>
          <w:sz w:val="22"/>
        </w:rPr>
      </w:pPr>
      <w:r w:rsidRPr="00DA4EFC">
        <w:rPr>
          <w:rFonts w:ascii="Arial" w:hAnsi="Arial" w:cs="Arial"/>
          <w:sz w:val="22"/>
        </w:rPr>
        <w:t>Click on the “Search Cases</w:t>
      </w:r>
      <w:r w:rsidR="008D56BB" w:rsidRPr="00DA4EFC">
        <w:rPr>
          <w:rFonts w:ascii="Arial" w:hAnsi="Arial" w:cs="Arial"/>
          <w:sz w:val="22"/>
        </w:rPr>
        <w:t>” button</w:t>
      </w:r>
      <w:r w:rsidR="002950B7" w:rsidRPr="00DA4EFC">
        <w:rPr>
          <w:rFonts w:ascii="Arial" w:hAnsi="Arial" w:cs="Arial"/>
          <w:sz w:val="22"/>
        </w:rPr>
        <w:t xml:space="preserve"> to display the required case</w:t>
      </w:r>
    </w:p>
    <w:p w14:paraId="07C8BEA4" w14:textId="77777777" w:rsidR="006B418C" w:rsidRPr="00DA4EFC" w:rsidRDefault="006B418C" w:rsidP="006B418C">
      <w:pPr>
        <w:pStyle w:val="ListParagraph"/>
        <w:tabs>
          <w:tab w:val="left" w:pos="-90"/>
          <w:tab w:val="left" w:pos="450"/>
        </w:tabs>
        <w:ind w:left="90"/>
        <w:rPr>
          <w:rFonts w:ascii="Arial" w:hAnsi="Arial" w:cs="Arial"/>
          <w:sz w:val="22"/>
        </w:rPr>
      </w:pPr>
    </w:p>
    <w:p w14:paraId="2FA72A15" w14:textId="030CC071" w:rsidR="00EE6D1E" w:rsidRPr="00DA4EFC" w:rsidRDefault="006B418C" w:rsidP="00941C4A">
      <w:pPr>
        <w:pStyle w:val="ListParagraph"/>
        <w:ind w:left="-1080" w:right="-900"/>
        <w:rPr>
          <w:rFonts w:ascii="Arial" w:hAnsi="Arial" w:cs="Arial"/>
        </w:rPr>
      </w:pPr>
      <w:r w:rsidRPr="00DA4EFC">
        <w:rPr>
          <w:rFonts w:ascii="Arial" w:hAnsi="Arial" w:cs="Arial"/>
          <w:noProof/>
        </w:rPr>
        <w:drawing>
          <wp:inline distT="0" distB="0" distL="0" distR="0" wp14:anchorId="602A65AD" wp14:editId="54CB7602">
            <wp:extent cx="7151904" cy="2432685"/>
            <wp:effectExtent l="152400" t="152400" r="354330" b="367665"/>
            <wp:docPr id="55" name="Picture 55" descr="C:\Users\Momna Ali Shah\Desktop\lsds\download (20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omna Ali Shah\Desktop\lsds\download (20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37" b="7273"/>
                    <a:stretch/>
                  </pic:blipFill>
                  <pic:spPr bwMode="auto">
                    <a:xfrm>
                      <a:off x="0" y="0"/>
                      <a:ext cx="7165972" cy="24374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29558" w14:textId="1E1D9631" w:rsidR="00F06425" w:rsidRPr="00DA4EFC" w:rsidRDefault="00383217" w:rsidP="00AF15DC">
      <w:pPr>
        <w:pStyle w:val="F-FigureTitle"/>
        <w:spacing w:before="0" w:after="0"/>
        <w:jc w:val="center"/>
      </w:pPr>
      <w:bookmarkStart w:id="178" w:name="_Toc526767522"/>
      <w:bookmarkStart w:id="179" w:name="_Toc526769076"/>
      <w:r w:rsidRPr="00DA4EFC">
        <w:t xml:space="preserve">Figure </w:t>
      </w:r>
      <w:r w:rsidRPr="00DA4EFC">
        <w:fldChar w:fldCharType="begin"/>
      </w:r>
      <w:r w:rsidRPr="00DA4EFC">
        <w:instrText xml:space="preserve"> SEQ Figure \* ARABIC </w:instrText>
      </w:r>
      <w:r w:rsidRPr="00DA4EFC">
        <w:fldChar w:fldCharType="separate"/>
      </w:r>
      <w:r w:rsidR="00BD6170">
        <w:rPr>
          <w:noProof/>
        </w:rPr>
        <w:t>18</w:t>
      </w:r>
      <w:r w:rsidRPr="00DA4EFC">
        <w:fldChar w:fldCharType="end"/>
      </w:r>
      <w:r w:rsidR="002B0BD1" w:rsidRPr="00DA4EFC">
        <w:t>–</w:t>
      </w:r>
      <w:r w:rsidRPr="00DA4EFC">
        <w:t>Search Cases</w:t>
      </w:r>
      <w:bookmarkEnd w:id="178"/>
      <w:bookmarkEnd w:id="179"/>
    </w:p>
    <w:p w14:paraId="6170BF52" w14:textId="05831D63" w:rsidR="006D67E4" w:rsidRPr="00DA4EFC" w:rsidRDefault="006D67E4" w:rsidP="00392A47">
      <w:pPr>
        <w:pStyle w:val="Caption"/>
        <w:ind w:left="-810" w:hanging="90"/>
        <w:jc w:val="center"/>
        <w:rPr>
          <w:rFonts w:ascii="Arial" w:hAnsi="Arial" w:cs="Arial"/>
        </w:rPr>
      </w:pPr>
      <w:bookmarkStart w:id="180" w:name="_Toc521445321"/>
      <w:bookmarkStart w:id="181" w:name="_Toc521487526"/>
      <w:bookmarkStart w:id="182" w:name="_Toc521665772"/>
      <w:bookmarkStart w:id="183" w:name="_Toc521666451"/>
      <w:bookmarkStart w:id="184" w:name="_Toc521666517"/>
    </w:p>
    <w:bookmarkEnd w:id="180"/>
    <w:bookmarkEnd w:id="181"/>
    <w:bookmarkEnd w:id="182"/>
    <w:bookmarkEnd w:id="183"/>
    <w:bookmarkEnd w:id="184"/>
    <w:p w14:paraId="09F7BEB7" w14:textId="77777777" w:rsidR="00074DE6" w:rsidRPr="00DA4EFC" w:rsidRDefault="00074DE6" w:rsidP="009947E7">
      <w:pPr>
        <w:pStyle w:val="Caption"/>
        <w:ind w:left="-990" w:right="-900"/>
        <w:jc w:val="center"/>
        <w:rPr>
          <w:rFonts w:ascii="Arial" w:hAnsi="Arial" w:cs="Arial"/>
        </w:rPr>
      </w:pPr>
    </w:p>
    <w:p w14:paraId="005C1D32" w14:textId="77777777" w:rsidR="00074DE6" w:rsidRPr="00DA4EFC" w:rsidRDefault="00074DE6" w:rsidP="00074DE6">
      <w:pPr>
        <w:ind w:left="720"/>
        <w:rPr>
          <w:rFonts w:ascii="Arial" w:hAnsi="Arial" w:cs="Arial"/>
        </w:rPr>
      </w:pPr>
    </w:p>
    <w:p w14:paraId="68D8A8CE" w14:textId="77777777" w:rsidR="00074DE6" w:rsidRPr="00DA4EFC" w:rsidRDefault="00074DE6" w:rsidP="00074DE6">
      <w:pPr>
        <w:ind w:left="720"/>
        <w:rPr>
          <w:rFonts w:ascii="Arial" w:hAnsi="Arial" w:cs="Arial"/>
        </w:rPr>
      </w:pPr>
    </w:p>
    <w:p w14:paraId="5AD0D608" w14:textId="77777777" w:rsidR="00074DE6" w:rsidRPr="00DA4EFC" w:rsidRDefault="00074DE6" w:rsidP="00074DE6">
      <w:pPr>
        <w:ind w:left="720"/>
        <w:rPr>
          <w:rFonts w:ascii="Arial" w:hAnsi="Arial" w:cs="Arial"/>
        </w:rPr>
      </w:pPr>
    </w:p>
    <w:p w14:paraId="18AFC80D" w14:textId="77777777" w:rsidR="00074DE6" w:rsidRPr="00DA4EFC" w:rsidRDefault="00074DE6" w:rsidP="00074DE6">
      <w:pPr>
        <w:ind w:left="720"/>
        <w:rPr>
          <w:rFonts w:ascii="Arial" w:hAnsi="Arial" w:cs="Arial"/>
        </w:rPr>
      </w:pPr>
    </w:p>
    <w:p w14:paraId="2A9A57B7" w14:textId="77777777" w:rsidR="00074DE6" w:rsidRPr="00DA4EFC" w:rsidRDefault="00074DE6" w:rsidP="00074DE6">
      <w:pPr>
        <w:ind w:left="720"/>
        <w:rPr>
          <w:rFonts w:ascii="Arial" w:hAnsi="Arial" w:cs="Arial"/>
        </w:rPr>
      </w:pPr>
    </w:p>
    <w:p w14:paraId="7E23DBC5" w14:textId="77777777" w:rsidR="00074DE6" w:rsidRPr="00DA4EFC" w:rsidRDefault="00074DE6" w:rsidP="00074DE6">
      <w:pPr>
        <w:ind w:left="720"/>
        <w:rPr>
          <w:rFonts w:ascii="Arial" w:hAnsi="Arial" w:cs="Arial"/>
        </w:rPr>
      </w:pPr>
    </w:p>
    <w:p w14:paraId="6B2B2EE9" w14:textId="77777777" w:rsidR="00134BBC" w:rsidRPr="00DA4EFC" w:rsidRDefault="00134BBC" w:rsidP="00074DE6">
      <w:pPr>
        <w:ind w:left="720"/>
        <w:rPr>
          <w:rFonts w:ascii="Arial" w:hAnsi="Arial" w:cs="Arial"/>
        </w:rPr>
      </w:pPr>
    </w:p>
    <w:p w14:paraId="1EADED6B" w14:textId="77777777" w:rsidR="00A9088A" w:rsidRPr="00DA4EFC" w:rsidRDefault="00A9088A" w:rsidP="00074DE6">
      <w:pPr>
        <w:ind w:left="720"/>
        <w:rPr>
          <w:rFonts w:ascii="Arial" w:hAnsi="Arial" w:cs="Arial"/>
        </w:rPr>
      </w:pPr>
    </w:p>
    <w:p w14:paraId="72B3900F" w14:textId="77777777" w:rsidR="00134BBC" w:rsidRPr="00DA4EFC" w:rsidRDefault="00134BBC" w:rsidP="00074DE6">
      <w:pPr>
        <w:ind w:left="720"/>
        <w:rPr>
          <w:rFonts w:ascii="Arial" w:hAnsi="Arial" w:cs="Arial"/>
        </w:rPr>
      </w:pPr>
    </w:p>
    <w:p w14:paraId="7273B3C3" w14:textId="77777777" w:rsidR="00863F60" w:rsidRPr="00DA4EFC" w:rsidRDefault="00863F60" w:rsidP="009F74CD">
      <w:pPr>
        <w:rPr>
          <w:rFonts w:ascii="Arial" w:hAnsi="Arial" w:cs="Arial"/>
        </w:rPr>
      </w:pPr>
    </w:p>
    <w:p w14:paraId="3F6D9D37" w14:textId="0E87099D" w:rsidR="00074DE6" w:rsidRPr="00DA4EFC" w:rsidRDefault="00863F60" w:rsidP="009947E7">
      <w:pPr>
        <w:pStyle w:val="Heading2"/>
        <w:numPr>
          <w:ilvl w:val="1"/>
          <w:numId w:val="18"/>
        </w:numPr>
        <w:spacing w:line="276" w:lineRule="auto"/>
        <w:ind w:left="0" w:hanging="630"/>
        <w:rPr>
          <w:rFonts w:ascii="Arial" w:hAnsi="Arial" w:cs="Arial"/>
          <w:b/>
          <w:color w:val="auto"/>
          <w:sz w:val="28"/>
          <w:szCs w:val="28"/>
        </w:rPr>
      </w:pPr>
      <w:bookmarkStart w:id="185" w:name="_Toc521443471"/>
      <w:r w:rsidRPr="00DA4EFC">
        <w:rPr>
          <w:rFonts w:ascii="Arial" w:hAnsi="Arial" w:cs="Arial"/>
          <w:b/>
          <w:color w:val="auto"/>
          <w:sz w:val="28"/>
          <w:szCs w:val="28"/>
        </w:rPr>
        <w:lastRenderedPageBreak/>
        <w:t xml:space="preserve"> </w:t>
      </w:r>
      <w:bookmarkStart w:id="186" w:name="_Toc527627086"/>
      <w:r w:rsidRPr="00DA4EFC">
        <w:rPr>
          <w:rFonts w:ascii="Arial" w:hAnsi="Arial" w:cs="Arial"/>
          <w:b/>
          <w:color w:val="auto"/>
          <w:sz w:val="32"/>
          <w:szCs w:val="32"/>
        </w:rPr>
        <w:t>View</w:t>
      </w:r>
      <w:r w:rsidR="00B21F60" w:rsidRPr="00DA4EFC">
        <w:rPr>
          <w:rFonts w:ascii="Arial" w:hAnsi="Arial" w:cs="Arial"/>
          <w:b/>
          <w:color w:val="auto"/>
          <w:sz w:val="32"/>
          <w:szCs w:val="32"/>
        </w:rPr>
        <w:t xml:space="preserve"> </w:t>
      </w:r>
      <w:r w:rsidR="00074DE6" w:rsidRPr="00DA4EFC">
        <w:rPr>
          <w:rFonts w:ascii="Arial" w:hAnsi="Arial" w:cs="Arial"/>
          <w:b/>
          <w:color w:val="auto"/>
          <w:sz w:val="32"/>
          <w:szCs w:val="32"/>
        </w:rPr>
        <w:t>All Cases</w:t>
      </w:r>
      <w:bookmarkEnd w:id="185"/>
      <w:bookmarkEnd w:id="186"/>
    </w:p>
    <w:p w14:paraId="6B352696" w14:textId="768B50B5" w:rsidR="00074DE6" w:rsidRPr="00DA4EFC" w:rsidRDefault="002950B7" w:rsidP="009947E7">
      <w:pPr>
        <w:spacing w:before="240"/>
        <w:ind w:left="90"/>
        <w:rPr>
          <w:rFonts w:ascii="Arial" w:hAnsi="Arial" w:cs="Arial"/>
          <w:sz w:val="22"/>
        </w:rPr>
      </w:pPr>
      <w:r w:rsidRPr="00DA4EFC">
        <w:rPr>
          <w:rFonts w:ascii="Arial" w:hAnsi="Arial" w:cs="Arial"/>
          <w:sz w:val="22"/>
        </w:rPr>
        <w:t>To view all cases click on “All Case” tab, a drop down menu will appear displaying three options</w:t>
      </w:r>
    </w:p>
    <w:p w14:paraId="71164000" w14:textId="6A629961" w:rsidR="00074DE6" w:rsidRPr="009A2B19" w:rsidRDefault="00302010" w:rsidP="009A2B19">
      <w:pPr>
        <w:pStyle w:val="ListParagraph"/>
        <w:numPr>
          <w:ilvl w:val="0"/>
          <w:numId w:val="12"/>
        </w:numPr>
        <w:ind w:left="450"/>
        <w:rPr>
          <w:rFonts w:ascii="Arial" w:hAnsi="Arial" w:cs="Arial"/>
          <w:sz w:val="22"/>
        </w:rPr>
      </w:pPr>
      <w:r w:rsidRPr="009A2B19">
        <w:rPr>
          <w:rFonts w:ascii="Arial" w:hAnsi="Arial" w:cs="Arial"/>
          <w:sz w:val="22"/>
        </w:rPr>
        <w:t>Pending Cases</w:t>
      </w:r>
    </w:p>
    <w:p w14:paraId="7DA23569" w14:textId="1D72334A" w:rsidR="00074DE6" w:rsidRPr="009A2B19" w:rsidRDefault="00302010" w:rsidP="009A2B19">
      <w:pPr>
        <w:pStyle w:val="ListParagraph"/>
        <w:numPr>
          <w:ilvl w:val="0"/>
          <w:numId w:val="12"/>
        </w:numPr>
        <w:ind w:left="450"/>
        <w:rPr>
          <w:rFonts w:ascii="Arial" w:hAnsi="Arial" w:cs="Arial"/>
          <w:sz w:val="22"/>
        </w:rPr>
      </w:pPr>
      <w:r w:rsidRPr="009A2B19">
        <w:rPr>
          <w:rFonts w:ascii="Arial" w:hAnsi="Arial" w:cs="Arial"/>
          <w:sz w:val="22"/>
        </w:rPr>
        <w:t>Blocked Cases</w:t>
      </w:r>
    </w:p>
    <w:p w14:paraId="52E7EF42" w14:textId="41266F2E" w:rsidR="00074DE6" w:rsidRPr="009A2B19" w:rsidRDefault="00074DE6" w:rsidP="009A2B19">
      <w:pPr>
        <w:pStyle w:val="ListParagraph"/>
        <w:numPr>
          <w:ilvl w:val="0"/>
          <w:numId w:val="12"/>
        </w:numPr>
        <w:ind w:left="450"/>
        <w:rPr>
          <w:rFonts w:ascii="Arial" w:hAnsi="Arial" w:cs="Arial"/>
          <w:sz w:val="22"/>
        </w:rPr>
      </w:pPr>
      <w:r w:rsidRPr="009A2B19">
        <w:rPr>
          <w:rFonts w:ascii="Arial" w:hAnsi="Arial" w:cs="Arial"/>
          <w:sz w:val="22"/>
        </w:rPr>
        <w:t>Recovered Case</w:t>
      </w:r>
      <w:r w:rsidR="00302010" w:rsidRPr="009A2B19">
        <w:rPr>
          <w:rFonts w:ascii="Arial" w:hAnsi="Arial" w:cs="Arial"/>
          <w:sz w:val="22"/>
        </w:rPr>
        <w:t>s</w:t>
      </w:r>
    </w:p>
    <w:p w14:paraId="26D2A965" w14:textId="6D887458" w:rsidR="00074DE6" w:rsidRPr="009A2B19" w:rsidRDefault="00863F60" w:rsidP="009947E7">
      <w:pPr>
        <w:pStyle w:val="Heading2"/>
        <w:numPr>
          <w:ilvl w:val="2"/>
          <w:numId w:val="18"/>
        </w:numPr>
        <w:spacing w:line="276" w:lineRule="auto"/>
        <w:ind w:left="180" w:hanging="810"/>
        <w:rPr>
          <w:rFonts w:ascii="Arial" w:hAnsi="Arial" w:cs="Arial"/>
          <w:b/>
          <w:color w:val="auto"/>
          <w:sz w:val="28"/>
          <w:szCs w:val="28"/>
        </w:rPr>
      </w:pPr>
      <w:bookmarkStart w:id="187" w:name="_Pending_Case"/>
      <w:bookmarkStart w:id="188" w:name="_Ref518956589"/>
      <w:bookmarkStart w:id="189" w:name="_Toc521443472"/>
      <w:bookmarkStart w:id="190" w:name="_Toc527627087"/>
      <w:bookmarkEnd w:id="187"/>
      <w:r w:rsidRPr="009A2B19">
        <w:rPr>
          <w:rFonts w:ascii="Arial" w:hAnsi="Arial" w:cs="Arial"/>
          <w:b/>
          <w:color w:val="auto"/>
          <w:sz w:val="28"/>
          <w:szCs w:val="28"/>
        </w:rPr>
        <w:t xml:space="preserve">View </w:t>
      </w:r>
      <w:r w:rsidR="00074DE6" w:rsidRPr="009A2B19">
        <w:rPr>
          <w:rFonts w:ascii="Arial" w:hAnsi="Arial" w:cs="Arial"/>
          <w:b/>
          <w:color w:val="auto"/>
          <w:sz w:val="28"/>
          <w:szCs w:val="28"/>
        </w:rPr>
        <w:t>Pending Case</w:t>
      </w:r>
      <w:bookmarkEnd w:id="188"/>
      <w:bookmarkEnd w:id="189"/>
      <w:bookmarkEnd w:id="190"/>
    </w:p>
    <w:p w14:paraId="5A61FA99" w14:textId="1E011B26" w:rsidR="00F23ED2" w:rsidRPr="00DA4EFC" w:rsidRDefault="00C32617" w:rsidP="009947E7">
      <w:pPr>
        <w:pStyle w:val="ListParagraph"/>
        <w:numPr>
          <w:ilvl w:val="0"/>
          <w:numId w:val="7"/>
        </w:numPr>
        <w:spacing w:before="240" w:after="0" w:line="276" w:lineRule="auto"/>
        <w:ind w:left="450" w:hanging="270"/>
        <w:rPr>
          <w:rFonts w:ascii="Arial" w:hAnsi="Arial" w:cs="Arial"/>
          <w:sz w:val="22"/>
        </w:rPr>
      </w:pPr>
      <w:r w:rsidRPr="00DA4EFC">
        <w:rPr>
          <w:rFonts w:ascii="Arial" w:hAnsi="Arial" w:cs="Arial"/>
          <w:sz w:val="22"/>
        </w:rPr>
        <w:t>C</w:t>
      </w:r>
      <w:r w:rsidR="00F23ED2" w:rsidRPr="00DA4EFC">
        <w:rPr>
          <w:rFonts w:ascii="Arial" w:hAnsi="Arial" w:cs="Arial"/>
          <w:sz w:val="22"/>
        </w:rPr>
        <w:t>lick on</w:t>
      </w:r>
      <w:r w:rsidR="00B21F60" w:rsidRPr="00DA4EFC">
        <w:rPr>
          <w:rFonts w:ascii="Arial" w:hAnsi="Arial" w:cs="Arial"/>
          <w:sz w:val="22"/>
        </w:rPr>
        <w:t xml:space="preserve"> </w:t>
      </w:r>
      <w:r w:rsidR="00F23ED2" w:rsidRPr="00DA4EFC">
        <w:rPr>
          <w:rFonts w:ascii="Arial" w:hAnsi="Arial" w:cs="Arial"/>
          <w:sz w:val="22"/>
        </w:rPr>
        <w:t>“Pending Case</w:t>
      </w:r>
      <w:r w:rsidR="00C10B24" w:rsidRPr="00DA4EFC">
        <w:rPr>
          <w:rFonts w:ascii="Arial" w:hAnsi="Arial" w:cs="Arial"/>
          <w:sz w:val="22"/>
        </w:rPr>
        <w:t>s</w:t>
      </w:r>
      <w:r w:rsidR="00F23ED2" w:rsidRPr="00DA4EFC">
        <w:rPr>
          <w:rFonts w:ascii="Arial" w:hAnsi="Arial" w:cs="Arial"/>
          <w:sz w:val="22"/>
        </w:rPr>
        <w:t xml:space="preserve">” tab </w:t>
      </w:r>
    </w:p>
    <w:p w14:paraId="632F5E6F" w14:textId="77777777" w:rsidR="00376620" w:rsidRPr="00DA4EFC" w:rsidRDefault="00376620" w:rsidP="00376620">
      <w:pPr>
        <w:pStyle w:val="ListParagraph"/>
        <w:spacing w:after="0" w:line="276" w:lineRule="auto"/>
        <w:ind w:left="180"/>
        <w:rPr>
          <w:rFonts w:ascii="Arial" w:hAnsi="Arial" w:cs="Arial"/>
          <w:sz w:val="22"/>
        </w:rPr>
      </w:pPr>
    </w:p>
    <w:p w14:paraId="253C3B1A" w14:textId="08A93472" w:rsidR="00C32617" w:rsidRDefault="00650522" w:rsidP="009A2B19">
      <w:pPr>
        <w:tabs>
          <w:tab w:val="left" w:pos="450"/>
        </w:tabs>
        <w:spacing w:after="0" w:line="276" w:lineRule="auto"/>
        <w:ind w:left="450"/>
        <w:rPr>
          <w:rFonts w:ascii="Arial" w:hAnsi="Arial" w:cs="Arial"/>
          <w:sz w:val="22"/>
        </w:rPr>
      </w:pPr>
      <w:r w:rsidRPr="00DA4EFC">
        <w:rPr>
          <w:rFonts w:ascii="Arial" w:hAnsi="Arial" w:cs="Arial"/>
          <w:sz w:val="22"/>
        </w:rPr>
        <w:t xml:space="preserve">System will display </w:t>
      </w:r>
      <w:r w:rsidR="002950B7" w:rsidRPr="00DA4EFC">
        <w:rPr>
          <w:rFonts w:ascii="Arial" w:hAnsi="Arial" w:cs="Arial"/>
          <w:sz w:val="22"/>
        </w:rPr>
        <w:t>all pending cases along wit</w:t>
      </w:r>
      <w:r w:rsidR="00C10B24" w:rsidRPr="00DA4EFC">
        <w:rPr>
          <w:rFonts w:ascii="Arial" w:hAnsi="Arial" w:cs="Arial"/>
          <w:sz w:val="22"/>
        </w:rPr>
        <w:t xml:space="preserve">h the possible action (Update, Recover and </w:t>
      </w:r>
      <w:r w:rsidR="002950B7" w:rsidRPr="00DA4EFC">
        <w:rPr>
          <w:rFonts w:ascii="Arial" w:hAnsi="Arial" w:cs="Arial"/>
          <w:sz w:val="22"/>
        </w:rPr>
        <w:t xml:space="preserve">Block) </w:t>
      </w:r>
      <w:r w:rsidR="00A70501" w:rsidRPr="00DA4EFC">
        <w:rPr>
          <w:rFonts w:ascii="Arial" w:hAnsi="Arial" w:cs="Arial"/>
          <w:sz w:val="22"/>
        </w:rPr>
        <w:t>button</w:t>
      </w:r>
      <w:r w:rsidR="00C10B24" w:rsidRPr="00DA4EFC">
        <w:rPr>
          <w:rFonts w:ascii="Arial" w:hAnsi="Arial" w:cs="Arial"/>
          <w:sz w:val="22"/>
        </w:rPr>
        <w:t>s</w:t>
      </w:r>
      <w:r w:rsidR="00A70501" w:rsidRPr="00DA4EFC">
        <w:rPr>
          <w:rFonts w:ascii="Arial" w:hAnsi="Arial" w:cs="Arial"/>
          <w:sz w:val="22"/>
        </w:rPr>
        <w:t>.</w:t>
      </w:r>
    </w:p>
    <w:p w14:paraId="0D71CDBD" w14:textId="77777777" w:rsidR="003E44E9" w:rsidRPr="00DA4EFC" w:rsidRDefault="003E44E9" w:rsidP="009A2B19">
      <w:pPr>
        <w:tabs>
          <w:tab w:val="left" w:pos="450"/>
        </w:tabs>
        <w:spacing w:after="0" w:line="276" w:lineRule="auto"/>
        <w:ind w:left="450"/>
        <w:rPr>
          <w:rFonts w:ascii="Arial" w:hAnsi="Arial" w:cs="Arial"/>
          <w:sz w:val="22"/>
        </w:rPr>
      </w:pPr>
    </w:p>
    <w:p w14:paraId="7D390F40" w14:textId="5E4DA71E" w:rsidR="00383217" w:rsidRPr="00DA4EFC" w:rsidRDefault="0097086E" w:rsidP="009947E7">
      <w:pPr>
        <w:pStyle w:val="Caption"/>
        <w:tabs>
          <w:tab w:val="left" w:pos="90"/>
        </w:tabs>
        <w:ind w:left="-990" w:right="-900"/>
        <w:jc w:val="center"/>
        <w:rPr>
          <w:rFonts w:ascii="Arial" w:hAnsi="Arial" w:cs="Arial"/>
        </w:rPr>
      </w:pPr>
      <w:r w:rsidRPr="00DA4EFC">
        <w:rPr>
          <w:rFonts w:ascii="Arial" w:hAnsi="Arial" w:cs="Arial"/>
          <w:noProof/>
        </w:rPr>
        <w:drawing>
          <wp:inline distT="0" distB="0" distL="0" distR="0" wp14:anchorId="0A21F9AA" wp14:editId="572E1606">
            <wp:extent cx="7055485" cy="2628670"/>
            <wp:effectExtent l="152400" t="152400" r="354965" b="362585"/>
            <wp:docPr id="5" name="Picture 5" descr="C:\Users\Momna Ali Shah\Desktop\lsds\download (38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omna Ali Shah\Desktop\lsds\download (38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70" b="64634"/>
                    <a:stretch/>
                  </pic:blipFill>
                  <pic:spPr bwMode="auto">
                    <a:xfrm>
                      <a:off x="0" y="0"/>
                      <a:ext cx="7082677" cy="26388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91" w:name="_Toc521445325"/>
      <w:bookmarkStart w:id="192" w:name="_Toc521487530"/>
      <w:bookmarkStart w:id="193" w:name="_Toc521665774"/>
      <w:bookmarkStart w:id="194" w:name="_Toc521666453"/>
      <w:bookmarkStart w:id="195" w:name="_Toc521666519"/>
      <w:bookmarkStart w:id="196" w:name="_Toc526513388"/>
      <w:bookmarkStart w:id="197" w:name="_Toc526513537"/>
      <w:bookmarkStart w:id="198" w:name="_Toc526513685"/>
      <w:bookmarkStart w:id="199" w:name="_Toc526764053"/>
    </w:p>
    <w:p w14:paraId="31393A1C" w14:textId="567262A7" w:rsidR="00074DE6" w:rsidRPr="00DA4EFC" w:rsidRDefault="00383217" w:rsidP="00AF15DC">
      <w:pPr>
        <w:pStyle w:val="F-FigureTitle"/>
        <w:spacing w:before="0"/>
        <w:jc w:val="center"/>
      </w:pPr>
      <w:bookmarkStart w:id="200" w:name="_Toc526767523"/>
      <w:bookmarkStart w:id="201" w:name="_Toc526769077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r w:rsidRPr="00DA4EFC">
        <w:t xml:space="preserve">Figure </w:t>
      </w:r>
      <w:r w:rsidRPr="00DA4EFC">
        <w:fldChar w:fldCharType="begin"/>
      </w:r>
      <w:r w:rsidRPr="00DA4EFC">
        <w:instrText xml:space="preserve"> SEQ Figure \* ARABIC </w:instrText>
      </w:r>
      <w:r w:rsidRPr="00DA4EFC">
        <w:fldChar w:fldCharType="separate"/>
      </w:r>
      <w:r w:rsidR="00BD6170">
        <w:rPr>
          <w:noProof/>
        </w:rPr>
        <w:t>19</w:t>
      </w:r>
      <w:r w:rsidRPr="00DA4EFC">
        <w:fldChar w:fldCharType="end"/>
      </w:r>
      <w:r w:rsidR="002B0BD1" w:rsidRPr="00DA4EFC">
        <w:t>–</w:t>
      </w:r>
      <w:r w:rsidRPr="00DA4EFC">
        <w:t>Pending Cases</w:t>
      </w:r>
      <w:bookmarkEnd w:id="200"/>
      <w:bookmarkEnd w:id="201"/>
    </w:p>
    <w:p w14:paraId="6DAA938C" w14:textId="77777777" w:rsidR="00134BBC" w:rsidRPr="00DA4EFC" w:rsidRDefault="00134BBC" w:rsidP="002412C7">
      <w:pPr>
        <w:rPr>
          <w:rFonts w:ascii="Arial" w:hAnsi="Arial" w:cs="Arial"/>
        </w:rPr>
      </w:pPr>
    </w:p>
    <w:p w14:paraId="3D81457E" w14:textId="77777777" w:rsidR="009D2753" w:rsidRPr="00DA4EFC" w:rsidRDefault="009D2753" w:rsidP="002412C7">
      <w:pPr>
        <w:rPr>
          <w:rFonts w:ascii="Arial" w:hAnsi="Arial" w:cs="Arial"/>
        </w:rPr>
      </w:pPr>
    </w:p>
    <w:p w14:paraId="133370BB" w14:textId="77777777" w:rsidR="006B418C" w:rsidRPr="00DA4EFC" w:rsidRDefault="006B418C" w:rsidP="002412C7">
      <w:pPr>
        <w:rPr>
          <w:rFonts w:ascii="Arial" w:hAnsi="Arial" w:cs="Arial"/>
        </w:rPr>
      </w:pPr>
    </w:p>
    <w:p w14:paraId="7AF1EBE2" w14:textId="77777777" w:rsidR="00F06425" w:rsidRPr="00DA4EFC" w:rsidRDefault="00F06425" w:rsidP="002412C7">
      <w:pPr>
        <w:rPr>
          <w:rFonts w:ascii="Arial" w:hAnsi="Arial" w:cs="Arial"/>
        </w:rPr>
      </w:pPr>
    </w:p>
    <w:p w14:paraId="4D89279E" w14:textId="77777777" w:rsidR="00A9088A" w:rsidRPr="00DA4EFC" w:rsidRDefault="00A9088A" w:rsidP="002412C7">
      <w:pPr>
        <w:rPr>
          <w:rFonts w:ascii="Arial" w:hAnsi="Arial" w:cs="Arial"/>
        </w:rPr>
      </w:pPr>
    </w:p>
    <w:p w14:paraId="31A76E6D" w14:textId="77777777" w:rsidR="00084F4E" w:rsidRPr="00DA4EFC" w:rsidRDefault="00084F4E" w:rsidP="002412C7">
      <w:pPr>
        <w:rPr>
          <w:rFonts w:ascii="Arial" w:hAnsi="Arial" w:cs="Arial"/>
        </w:rPr>
      </w:pPr>
    </w:p>
    <w:p w14:paraId="6A595BC4" w14:textId="77777777" w:rsidR="00B81221" w:rsidRPr="00DA4EFC" w:rsidRDefault="00B81221" w:rsidP="002412C7">
      <w:pPr>
        <w:rPr>
          <w:rFonts w:ascii="Arial" w:hAnsi="Arial" w:cs="Arial"/>
        </w:rPr>
      </w:pPr>
    </w:p>
    <w:p w14:paraId="6922AC82" w14:textId="77777777" w:rsidR="00DA4EFC" w:rsidRPr="00DA4EFC" w:rsidRDefault="00DA4EFC" w:rsidP="002412C7">
      <w:pPr>
        <w:rPr>
          <w:rFonts w:ascii="Arial" w:hAnsi="Arial" w:cs="Arial"/>
        </w:rPr>
      </w:pPr>
    </w:p>
    <w:p w14:paraId="2792941D" w14:textId="0791B723" w:rsidR="00074DE6" w:rsidRDefault="007738E2" w:rsidP="009A2B19">
      <w:pPr>
        <w:pStyle w:val="ListParagraph"/>
        <w:numPr>
          <w:ilvl w:val="0"/>
          <w:numId w:val="7"/>
        </w:numPr>
        <w:spacing w:before="240" w:after="0" w:line="276" w:lineRule="auto"/>
        <w:ind w:left="450" w:hanging="270"/>
        <w:rPr>
          <w:rFonts w:ascii="Arial" w:hAnsi="Arial" w:cs="Arial"/>
          <w:sz w:val="22"/>
        </w:rPr>
      </w:pPr>
      <w:r w:rsidRPr="00DA4EFC">
        <w:rPr>
          <w:rFonts w:ascii="Arial" w:hAnsi="Arial" w:cs="Arial"/>
          <w:sz w:val="22"/>
        </w:rPr>
        <w:lastRenderedPageBreak/>
        <w:t xml:space="preserve"> </w:t>
      </w:r>
      <w:r w:rsidR="00074DE6" w:rsidRPr="00DA4EFC">
        <w:rPr>
          <w:rFonts w:ascii="Arial" w:hAnsi="Arial" w:cs="Arial"/>
          <w:sz w:val="22"/>
        </w:rPr>
        <w:t>To view case details click on the “Case Identifier”</w:t>
      </w:r>
    </w:p>
    <w:p w14:paraId="61EE7D30" w14:textId="77777777" w:rsidR="003E44E9" w:rsidRPr="00DA4EFC" w:rsidRDefault="003E44E9" w:rsidP="003E44E9">
      <w:pPr>
        <w:pStyle w:val="ListParagraph"/>
        <w:spacing w:before="240" w:after="0" w:line="276" w:lineRule="auto"/>
        <w:ind w:left="450"/>
        <w:rPr>
          <w:rFonts w:ascii="Arial" w:hAnsi="Arial" w:cs="Arial"/>
          <w:sz w:val="22"/>
        </w:rPr>
      </w:pPr>
    </w:p>
    <w:p w14:paraId="1C18DBD4" w14:textId="50E4BADA" w:rsidR="007738E2" w:rsidRPr="00DA4EFC" w:rsidRDefault="00376620" w:rsidP="006B418C">
      <w:pPr>
        <w:pStyle w:val="Caption"/>
        <w:tabs>
          <w:tab w:val="left" w:pos="9270"/>
        </w:tabs>
        <w:ind w:left="-1080" w:right="-900"/>
        <w:jc w:val="center"/>
        <w:rPr>
          <w:rFonts w:ascii="Arial" w:hAnsi="Arial" w:cs="Arial"/>
        </w:rPr>
      </w:pPr>
      <w:r w:rsidRPr="00DA4EFC">
        <w:rPr>
          <w:rFonts w:ascii="Arial" w:hAnsi="Arial" w:cs="Arial"/>
          <w:noProof/>
        </w:rPr>
        <w:drawing>
          <wp:inline distT="0" distB="0" distL="0" distR="0" wp14:anchorId="732DF625" wp14:editId="0AB9E79B">
            <wp:extent cx="6923018" cy="2571750"/>
            <wp:effectExtent l="152400" t="152400" r="354330" b="361950"/>
            <wp:docPr id="22" name="Picture 22" descr="C:\Users\Momna Ali Shah\Desktop\lsds\download (56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omna Ali Shah\Desktop\lsds\download (56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984"/>
                    <a:stretch/>
                  </pic:blipFill>
                  <pic:spPr bwMode="auto">
                    <a:xfrm>
                      <a:off x="0" y="0"/>
                      <a:ext cx="6964465" cy="25871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8E48B" w14:textId="580DEBE2" w:rsidR="00074DE6" w:rsidRPr="00DA4EFC" w:rsidRDefault="00383217" w:rsidP="00AF15DC">
      <w:pPr>
        <w:pStyle w:val="F-FigureTitle"/>
        <w:spacing w:before="0"/>
        <w:ind w:left="540"/>
        <w:jc w:val="center"/>
      </w:pPr>
      <w:bookmarkStart w:id="202" w:name="_Toc526767524"/>
      <w:bookmarkStart w:id="203" w:name="_Toc526769078"/>
      <w:bookmarkStart w:id="204" w:name="_Toc521445326"/>
      <w:bookmarkStart w:id="205" w:name="_Toc521487531"/>
      <w:bookmarkStart w:id="206" w:name="_Toc521665775"/>
      <w:bookmarkStart w:id="207" w:name="_Toc521666454"/>
      <w:bookmarkStart w:id="208" w:name="_Toc521666520"/>
      <w:bookmarkStart w:id="209" w:name="_Toc526513389"/>
      <w:bookmarkStart w:id="210" w:name="_Toc526513538"/>
      <w:bookmarkStart w:id="211" w:name="_Toc526513686"/>
      <w:bookmarkStart w:id="212" w:name="_Toc526764054"/>
      <w:r w:rsidRPr="00DA4EFC">
        <w:t xml:space="preserve">Figure </w:t>
      </w:r>
      <w:r w:rsidRPr="00DA4EFC">
        <w:fldChar w:fldCharType="begin"/>
      </w:r>
      <w:r w:rsidRPr="00DA4EFC">
        <w:instrText xml:space="preserve"> SEQ Figure \* ARABIC </w:instrText>
      </w:r>
      <w:r w:rsidRPr="00DA4EFC">
        <w:fldChar w:fldCharType="separate"/>
      </w:r>
      <w:r w:rsidR="00BD6170">
        <w:rPr>
          <w:noProof/>
        </w:rPr>
        <w:t>20</w:t>
      </w:r>
      <w:r w:rsidRPr="00DA4EFC">
        <w:fldChar w:fldCharType="end"/>
      </w:r>
      <w:r w:rsidR="002B0BD1" w:rsidRPr="00DA4EFC">
        <w:t>–</w:t>
      </w:r>
      <w:r w:rsidRPr="00DA4EFC">
        <w:t>Case Identifier</w:t>
      </w:r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</w:p>
    <w:p w14:paraId="23C484E2" w14:textId="77777777" w:rsidR="006B418C" w:rsidRPr="00DA4EFC" w:rsidRDefault="006B418C" w:rsidP="000D5067">
      <w:pPr>
        <w:pStyle w:val="NormalWeb"/>
        <w:ind w:right="-900"/>
        <w:rPr>
          <w:rFonts w:ascii="Arial" w:hAnsi="Arial" w:cs="Arial"/>
          <w:sz w:val="22"/>
          <w:szCs w:val="22"/>
        </w:rPr>
      </w:pPr>
    </w:p>
    <w:p w14:paraId="0935B520" w14:textId="55190655" w:rsidR="00A47B75" w:rsidRPr="00DA4EFC" w:rsidRDefault="00074DE6" w:rsidP="009A2B19">
      <w:pPr>
        <w:pStyle w:val="NormalWeb"/>
        <w:tabs>
          <w:tab w:val="left" w:pos="270"/>
        </w:tabs>
        <w:spacing w:before="0" w:beforeAutospacing="0" w:line="276" w:lineRule="auto"/>
        <w:ind w:left="540"/>
        <w:rPr>
          <w:rFonts w:ascii="Arial" w:hAnsi="Arial" w:cs="Arial"/>
          <w:sz w:val="22"/>
          <w:szCs w:val="22"/>
        </w:rPr>
      </w:pPr>
      <w:r w:rsidRPr="00DA4EFC">
        <w:rPr>
          <w:rFonts w:ascii="Arial" w:hAnsi="Arial" w:cs="Arial"/>
          <w:sz w:val="22"/>
          <w:szCs w:val="22"/>
        </w:rPr>
        <w:t xml:space="preserve"> </w:t>
      </w:r>
      <w:r w:rsidR="00EA5614" w:rsidRPr="00DA4EFC">
        <w:rPr>
          <w:rFonts w:ascii="Arial" w:hAnsi="Arial" w:cs="Arial"/>
          <w:sz w:val="22"/>
          <w:szCs w:val="22"/>
        </w:rPr>
        <w:t>All</w:t>
      </w:r>
      <w:r w:rsidR="00ED0ED8" w:rsidRPr="00DA4EFC">
        <w:rPr>
          <w:rFonts w:ascii="Arial" w:hAnsi="Arial" w:cs="Arial"/>
          <w:sz w:val="22"/>
          <w:szCs w:val="22"/>
        </w:rPr>
        <w:t xml:space="preserve"> details of </w:t>
      </w:r>
      <w:r w:rsidR="00EA5614" w:rsidRPr="00DA4EFC">
        <w:rPr>
          <w:rFonts w:ascii="Arial" w:hAnsi="Arial" w:cs="Arial"/>
          <w:sz w:val="22"/>
          <w:szCs w:val="22"/>
        </w:rPr>
        <w:t>the</w:t>
      </w:r>
      <w:r w:rsidR="00ED0ED8" w:rsidRPr="00DA4EFC">
        <w:rPr>
          <w:rFonts w:ascii="Arial" w:hAnsi="Arial" w:cs="Arial"/>
          <w:sz w:val="22"/>
          <w:szCs w:val="22"/>
        </w:rPr>
        <w:t xml:space="preserve"> case </w:t>
      </w:r>
      <w:r w:rsidR="00EA5614" w:rsidRPr="00DA4EFC">
        <w:rPr>
          <w:rFonts w:ascii="Arial" w:hAnsi="Arial" w:cs="Arial"/>
          <w:sz w:val="22"/>
          <w:szCs w:val="22"/>
        </w:rPr>
        <w:t xml:space="preserve">would be displayed i.e. last updated date, incident details, affected MSISDNs, affected </w:t>
      </w:r>
      <w:r w:rsidR="00665E9F" w:rsidRPr="00DA4EFC">
        <w:rPr>
          <w:rFonts w:ascii="Arial" w:hAnsi="Arial" w:cs="Arial"/>
          <w:sz w:val="22"/>
          <w:szCs w:val="22"/>
        </w:rPr>
        <w:t>IMEIs</w:t>
      </w:r>
      <w:r w:rsidR="00EA5614" w:rsidRPr="00DA4EFC">
        <w:rPr>
          <w:rFonts w:ascii="Arial" w:hAnsi="Arial" w:cs="Arial"/>
          <w:sz w:val="22"/>
          <w:szCs w:val="22"/>
        </w:rPr>
        <w:t xml:space="preserve">, personal details of the affected consumer </w:t>
      </w:r>
      <w:r w:rsidR="00150A84" w:rsidRPr="00DA4EFC">
        <w:rPr>
          <w:rFonts w:ascii="Arial" w:hAnsi="Arial" w:cs="Arial"/>
          <w:sz w:val="22"/>
          <w:szCs w:val="22"/>
        </w:rPr>
        <w:t>and</w:t>
      </w:r>
      <w:r w:rsidR="002F6584" w:rsidRPr="00DA4EFC">
        <w:rPr>
          <w:rFonts w:ascii="Arial" w:hAnsi="Arial" w:cs="Arial"/>
          <w:sz w:val="22"/>
          <w:szCs w:val="22"/>
        </w:rPr>
        <w:t xml:space="preserve"> </w:t>
      </w:r>
      <w:r w:rsidR="00EA5614" w:rsidRPr="00DA4EFC">
        <w:rPr>
          <w:rFonts w:ascii="Arial" w:hAnsi="Arial" w:cs="Arial"/>
          <w:sz w:val="22"/>
          <w:szCs w:val="22"/>
        </w:rPr>
        <w:t xml:space="preserve">creator </w:t>
      </w:r>
      <w:r w:rsidR="00376620" w:rsidRPr="00DA4EFC">
        <w:rPr>
          <w:rFonts w:ascii="Arial" w:hAnsi="Arial" w:cs="Arial"/>
          <w:sz w:val="22"/>
          <w:szCs w:val="22"/>
        </w:rPr>
        <w:t>(</w:t>
      </w:r>
      <w:r w:rsidR="00ED0ED8" w:rsidRPr="00DA4EFC">
        <w:rPr>
          <w:rFonts w:ascii="Arial" w:hAnsi="Arial" w:cs="Arial"/>
          <w:sz w:val="22"/>
          <w:szCs w:val="22"/>
        </w:rPr>
        <w:t>the person who register</w:t>
      </w:r>
      <w:r w:rsidR="00EA5614" w:rsidRPr="00DA4EFC">
        <w:rPr>
          <w:rFonts w:ascii="Arial" w:hAnsi="Arial" w:cs="Arial"/>
          <w:sz w:val="22"/>
          <w:szCs w:val="22"/>
        </w:rPr>
        <w:t>ed</w:t>
      </w:r>
      <w:r w:rsidR="00ED0ED8" w:rsidRPr="00DA4EFC">
        <w:rPr>
          <w:rFonts w:ascii="Arial" w:hAnsi="Arial" w:cs="Arial"/>
          <w:sz w:val="22"/>
          <w:szCs w:val="22"/>
        </w:rPr>
        <w:t xml:space="preserve"> the case)</w:t>
      </w:r>
      <w:r w:rsidRPr="00DA4EFC">
        <w:rPr>
          <w:rFonts w:ascii="Arial" w:hAnsi="Arial" w:cs="Arial"/>
          <w:sz w:val="22"/>
          <w:szCs w:val="22"/>
        </w:rPr>
        <w:t xml:space="preserve">  </w:t>
      </w:r>
    </w:p>
    <w:p w14:paraId="194A710B" w14:textId="77777777" w:rsidR="00EA5614" w:rsidRPr="00DA4EFC" w:rsidRDefault="00EA5614" w:rsidP="009947E7">
      <w:pPr>
        <w:pStyle w:val="NormalWeb"/>
        <w:tabs>
          <w:tab w:val="left" w:pos="270"/>
        </w:tabs>
        <w:spacing w:before="0" w:beforeAutospacing="0" w:line="276" w:lineRule="auto"/>
        <w:rPr>
          <w:rFonts w:ascii="Arial" w:hAnsi="Arial" w:cs="Arial"/>
          <w:sz w:val="22"/>
          <w:szCs w:val="22"/>
        </w:rPr>
      </w:pPr>
    </w:p>
    <w:p w14:paraId="57DF7EE6" w14:textId="77777777" w:rsidR="00EA5614" w:rsidRPr="00DA4EFC" w:rsidRDefault="00EA5614" w:rsidP="009947E7">
      <w:pPr>
        <w:pStyle w:val="NormalWeb"/>
        <w:tabs>
          <w:tab w:val="left" w:pos="270"/>
        </w:tabs>
        <w:spacing w:before="0" w:beforeAutospacing="0" w:line="276" w:lineRule="auto"/>
        <w:rPr>
          <w:rFonts w:ascii="Arial" w:hAnsi="Arial" w:cs="Arial"/>
          <w:sz w:val="22"/>
          <w:szCs w:val="22"/>
        </w:rPr>
      </w:pPr>
    </w:p>
    <w:p w14:paraId="34141778" w14:textId="77777777" w:rsidR="00EA5614" w:rsidRPr="00DA4EFC" w:rsidRDefault="00EA5614" w:rsidP="009947E7">
      <w:pPr>
        <w:pStyle w:val="NormalWeb"/>
        <w:tabs>
          <w:tab w:val="left" w:pos="270"/>
        </w:tabs>
        <w:spacing w:before="0" w:beforeAutospacing="0" w:line="276" w:lineRule="auto"/>
        <w:rPr>
          <w:rFonts w:ascii="Arial" w:hAnsi="Arial" w:cs="Arial"/>
          <w:sz w:val="22"/>
          <w:szCs w:val="22"/>
        </w:rPr>
      </w:pPr>
    </w:p>
    <w:p w14:paraId="01D52F3D" w14:textId="77777777" w:rsidR="00EA5614" w:rsidRPr="00DA4EFC" w:rsidRDefault="00EA5614" w:rsidP="009947E7">
      <w:pPr>
        <w:pStyle w:val="NormalWeb"/>
        <w:tabs>
          <w:tab w:val="left" w:pos="270"/>
        </w:tabs>
        <w:spacing w:before="0" w:beforeAutospacing="0" w:line="276" w:lineRule="auto"/>
        <w:rPr>
          <w:rFonts w:ascii="Arial" w:hAnsi="Arial" w:cs="Arial"/>
          <w:sz w:val="22"/>
          <w:szCs w:val="22"/>
        </w:rPr>
      </w:pPr>
    </w:p>
    <w:p w14:paraId="6A81E610" w14:textId="77777777" w:rsidR="00EA5614" w:rsidRPr="00DA4EFC" w:rsidRDefault="00EA5614" w:rsidP="009947E7">
      <w:pPr>
        <w:pStyle w:val="NormalWeb"/>
        <w:tabs>
          <w:tab w:val="left" w:pos="270"/>
        </w:tabs>
        <w:spacing w:before="0" w:beforeAutospacing="0" w:line="276" w:lineRule="auto"/>
        <w:rPr>
          <w:rFonts w:ascii="Arial" w:hAnsi="Arial" w:cs="Arial"/>
          <w:sz w:val="22"/>
          <w:szCs w:val="22"/>
        </w:rPr>
      </w:pPr>
    </w:p>
    <w:p w14:paraId="1463E8C8" w14:textId="77777777" w:rsidR="00EA5614" w:rsidRPr="00DA4EFC" w:rsidRDefault="00EA5614" w:rsidP="009947E7">
      <w:pPr>
        <w:pStyle w:val="NormalWeb"/>
        <w:tabs>
          <w:tab w:val="left" w:pos="270"/>
        </w:tabs>
        <w:spacing w:before="0" w:beforeAutospacing="0" w:line="276" w:lineRule="auto"/>
        <w:rPr>
          <w:rFonts w:ascii="Arial" w:hAnsi="Arial" w:cs="Arial"/>
          <w:sz w:val="22"/>
          <w:szCs w:val="22"/>
        </w:rPr>
      </w:pPr>
    </w:p>
    <w:p w14:paraId="57E5F987" w14:textId="77777777" w:rsidR="00EA5614" w:rsidRPr="00DA4EFC" w:rsidRDefault="00EA5614" w:rsidP="009947E7">
      <w:pPr>
        <w:pStyle w:val="NormalWeb"/>
        <w:tabs>
          <w:tab w:val="left" w:pos="270"/>
        </w:tabs>
        <w:spacing w:before="0" w:beforeAutospacing="0" w:line="276" w:lineRule="auto"/>
        <w:rPr>
          <w:rFonts w:ascii="Arial" w:hAnsi="Arial" w:cs="Arial"/>
          <w:sz w:val="22"/>
          <w:szCs w:val="22"/>
        </w:rPr>
      </w:pPr>
    </w:p>
    <w:p w14:paraId="18F6E3BA" w14:textId="77777777" w:rsidR="00084F4E" w:rsidRDefault="00084F4E" w:rsidP="009947E7">
      <w:pPr>
        <w:pStyle w:val="NormalWeb"/>
        <w:tabs>
          <w:tab w:val="left" w:pos="270"/>
        </w:tabs>
        <w:spacing w:before="0" w:beforeAutospacing="0" w:line="276" w:lineRule="auto"/>
        <w:rPr>
          <w:rFonts w:ascii="Arial" w:hAnsi="Arial" w:cs="Arial"/>
          <w:sz w:val="22"/>
          <w:szCs w:val="22"/>
        </w:rPr>
      </w:pPr>
    </w:p>
    <w:p w14:paraId="51F9AFFA" w14:textId="77777777" w:rsidR="00BD6170" w:rsidRDefault="00BD6170" w:rsidP="009947E7">
      <w:pPr>
        <w:pStyle w:val="NormalWeb"/>
        <w:tabs>
          <w:tab w:val="left" w:pos="270"/>
        </w:tabs>
        <w:spacing w:before="0" w:beforeAutospacing="0" w:line="276" w:lineRule="auto"/>
        <w:rPr>
          <w:rFonts w:ascii="Arial" w:hAnsi="Arial" w:cs="Arial"/>
          <w:sz w:val="22"/>
          <w:szCs w:val="22"/>
        </w:rPr>
      </w:pPr>
    </w:p>
    <w:p w14:paraId="72E0EE12" w14:textId="77777777" w:rsidR="00BD6170" w:rsidRDefault="00BD6170" w:rsidP="009947E7">
      <w:pPr>
        <w:pStyle w:val="NormalWeb"/>
        <w:tabs>
          <w:tab w:val="left" w:pos="270"/>
        </w:tabs>
        <w:spacing w:before="0" w:beforeAutospacing="0" w:line="276" w:lineRule="auto"/>
        <w:rPr>
          <w:rFonts w:ascii="Arial" w:hAnsi="Arial" w:cs="Arial"/>
          <w:sz w:val="22"/>
          <w:szCs w:val="22"/>
        </w:rPr>
      </w:pPr>
    </w:p>
    <w:p w14:paraId="35F32242" w14:textId="77777777" w:rsidR="00AF15DC" w:rsidRPr="00DA4EFC" w:rsidRDefault="00AF15DC" w:rsidP="009947E7">
      <w:pPr>
        <w:pStyle w:val="NormalWeb"/>
        <w:tabs>
          <w:tab w:val="left" w:pos="270"/>
        </w:tabs>
        <w:spacing w:before="0" w:beforeAutospacing="0" w:line="276" w:lineRule="auto"/>
        <w:rPr>
          <w:rFonts w:ascii="Arial" w:hAnsi="Arial" w:cs="Arial"/>
          <w:sz w:val="22"/>
          <w:szCs w:val="22"/>
        </w:rPr>
      </w:pPr>
    </w:p>
    <w:p w14:paraId="59A5CC62" w14:textId="3FFFC44C" w:rsidR="00074DE6" w:rsidRDefault="00A47B75" w:rsidP="009A2B19">
      <w:pPr>
        <w:pStyle w:val="ListParagraph"/>
        <w:numPr>
          <w:ilvl w:val="0"/>
          <w:numId w:val="7"/>
        </w:numPr>
        <w:spacing w:before="240" w:after="0" w:line="276" w:lineRule="auto"/>
        <w:ind w:left="450" w:hanging="270"/>
        <w:rPr>
          <w:rFonts w:ascii="Arial" w:hAnsi="Arial" w:cs="Arial"/>
          <w:sz w:val="22"/>
        </w:rPr>
      </w:pPr>
      <w:r w:rsidRPr="00DA4EFC">
        <w:rPr>
          <w:rFonts w:ascii="Arial" w:hAnsi="Arial" w:cs="Arial"/>
          <w:sz w:val="22"/>
        </w:rPr>
        <w:lastRenderedPageBreak/>
        <w:t xml:space="preserve">To </w:t>
      </w:r>
      <w:r w:rsidR="00074DE6" w:rsidRPr="00DA4EFC">
        <w:rPr>
          <w:rFonts w:ascii="Arial" w:hAnsi="Arial" w:cs="Arial"/>
          <w:sz w:val="22"/>
        </w:rPr>
        <w:t>change the status</w:t>
      </w:r>
      <w:r w:rsidR="00A27438" w:rsidRPr="00DA4EFC">
        <w:rPr>
          <w:rFonts w:ascii="Arial" w:hAnsi="Arial" w:cs="Arial"/>
          <w:sz w:val="22"/>
        </w:rPr>
        <w:t xml:space="preserve"> </w:t>
      </w:r>
      <w:r w:rsidR="00697FE8" w:rsidRPr="00DA4EFC">
        <w:rPr>
          <w:rFonts w:ascii="Arial" w:hAnsi="Arial" w:cs="Arial"/>
          <w:sz w:val="22"/>
        </w:rPr>
        <w:t>of the case, click</w:t>
      </w:r>
      <w:r w:rsidR="002F6584" w:rsidRPr="00DA4EFC">
        <w:rPr>
          <w:rFonts w:ascii="Arial" w:hAnsi="Arial" w:cs="Arial"/>
          <w:sz w:val="22"/>
        </w:rPr>
        <w:t xml:space="preserve"> on </w:t>
      </w:r>
      <w:r w:rsidR="00EA5614" w:rsidRPr="00DA4EFC">
        <w:rPr>
          <w:rFonts w:ascii="Arial" w:hAnsi="Arial" w:cs="Arial"/>
          <w:sz w:val="22"/>
        </w:rPr>
        <w:t>the required action</w:t>
      </w:r>
      <w:r w:rsidR="00E32E1F" w:rsidRPr="00DA4EFC">
        <w:rPr>
          <w:rFonts w:ascii="Arial" w:hAnsi="Arial" w:cs="Arial"/>
          <w:sz w:val="22"/>
        </w:rPr>
        <w:t xml:space="preserve"> button</w:t>
      </w:r>
      <w:r w:rsidR="00A27438" w:rsidRPr="00DA4EFC">
        <w:rPr>
          <w:rFonts w:ascii="Arial" w:hAnsi="Arial" w:cs="Arial"/>
          <w:sz w:val="22"/>
        </w:rPr>
        <w:t xml:space="preserve"> (Update, Block</w:t>
      </w:r>
      <w:r w:rsidR="00C10B24" w:rsidRPr="00DA4EFC">
        <w:rPr>
          <w:rFonts w:ascii="Arial" w:hAnsi="Arial" w:cs="Arial"/>
          <w:sz w:val="22"/>
        </w:rPr>
        <w:t xml:space="preserve"> or </w:t>
      </w:r>
      <w:r w:rsidR="00665E9F" w:rsidRPr="00DA4EFC">
        <w:rPr>
          <w:rFonts w:ascii="Arial" w:hAnsi="Arial" w:cs="Arial"/>
          <w:sz w:val="22"/>
        </w:rPr>
        <w:t>R</w:t>
      </w:r>
      <w:r w:rsidR="00697FE8" w:rsidRPr="00DA4EFC">
        <w:rPr>
          <w:rFonts w:ascii="Arial" w:hAnsi="Arial" w:cs="Arial"/>
          <w:sz w:val="22"/>
        </w:rPr>
        <w:t>ecover</w:t>
      </w:r>
      <w:r w:rsidR="00A27438" w:rsidRPr="00DA4EFC">
        <w:rPr>
          <w:rFonts w:ascii="Arial" w:hAnsi="Arial" w:cs="Arial"/>
          <w:sz w:val="22"/>
        </w:rPr>
        <w:t>)</w:t>
      </w:r>
    </w:p>
    <w:p w14:paraId="154576C1" w14:textId="77777777" w:rsidR="003E44E9" w:rsidRPr="00DA4EFC" w:rsidRDefault="003E44E9" w:rsidP="003E44E9">
      <w:pPr>
        <w:pStyle w:val="ListParagraph"/>
        <w:spacing w:before="240" w:after="0" w:line="276" w:lineRule="auto"/>
        <w:ind w:left="450"/>
        <w:rPr>
          <w:rFonts w:ascii="Arial" w:hAnsi="Arial" w:cs="Arial"/>
          <w:sz w:val="22"/>
        </w:rPr>
      </w:pPr>
    </w:p>
    <w:p w14:paraId="7E77C1F4" w14:textId="5D92FDD3" w:rsidR="007738E2" w:rsidRPr="00DA4EFC" w:rsidRDefault="007574D2" w:rsidP="007574D2">
      <w:pPr>
        <w:pStyle w:val="Caption"/>
        <w:ind w:left="-1080" w:right="-900"/>
        <w:jc w:val="center"/>
        <w:rPr>
          <w:rFonts w:ascii="Arial" w:hAnsi="Arial" w:cs="Arial"/>
        </w:rPr>
      </w:pPr>
      <w:r w:rsidRPr="00DA4EFC">
        <w:rPr>
          <w:rFonts w:ascii="Arial" w:hAnsi="Arial" w:cs="Arial"/>
          <w:noProof/>
        </w:rPr>
        <w:drawing>
          <wp:inline distT="0" distB="0" distL="0" distR="0" wp14:anchorId="51B97AC9" wp14:editId="2CB088C9">
            <wp:extent cx="7077044" cy="4019550"/>
            <wp:effectExtent l="152400" t="152400" r="353060" b="361950"/>
            <wp:docPr id="24" name="Picture 24" descr="C:\Users\Momna Ali Shah\Desktop\lsds\download (57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omna Ali Shah\Desktop\lsds\download (57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08" b="3411"/>
                    <a:stretch/>
                  </pic:blipFill>
                  <pic:spPr bwMode="auto">
                    <a:xfrm>
                      <a:off x="0" y="0"/>
                      <a:ext cx="7097583" cy="40312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D07D4" w14:textId="4D860E59" w:rsidR="00383217" w:rsidRPr="00DA4EFC" w:rsidRDefault="00383217" w:rsidP="00AF15DC">
      <w:pPr>
        <w:pStyle w:val="F-FigureTitle"/>
        <w:spacing w:before="0"/>
        <w:ind w:left="3060"/>
      </w:pPr>
      <w:bookmarkStart w:id="213" w:name="_Toc526767525"/>
      <w:bookmarkStart w:id="214" w:name="_Toc526769079"/>
      <w:r w:rsidRPr="00DA4EFC">
        <w:t xml:space="preserve">Figure </w:t>
      </w:r>
      <w:r w:rsidRPr="00DA4EFC">
        <w:fldChar w:fldCharType="begin"/>
      </w:r>
      <w:r w:rsidRPr="00DA4EFC">
        <w:instrText xml:space="preserve"> SEQ Figure \* ARABIC </w:instrText>
      </w:r>
      <w:r w:rsidRPr="00DA4EFC">
        <w:fldChar w:fldCharType="separate"/>
      </w:r>
      <w:r w:rsidR="00BD6170">
        <w:rPr>
          <w:noProof/>
        </w:rPr>
        <w:t>21</w:t>
      </w:r>
      <w:r w:rsidRPr="00DA4EFC">
        <w:fldChar w:fldCharType="end"/>
      </w:r>
      <w:r w:rsidR="002B0BD1" w:rsidRPr="00DA4EFC">
        <w:t>–</w:t>
      </w:r>
      <w:r w:rsidRPr="00DA4EFC">
        <w:t>Reported Case Details page</w:t>
      </w:r>
      <w:bookmarkEnd w:id="213"/>
      <w:bookmarkEnd w:id="214"/>
    </w:p>
    <w:p w14:paraId="1331E4FE" w14:textId="606408E1" w:rsidR="00CA4E0D" w:rsidRPr="00DA4EFC" w:rsidRDefault="00CA4E0D" w:rsidP="009947E7">
      <w:pPr>
        <w:pStyle w:val="Caption"/>
        <w:rPr>
          <w:rFonts w:ascii="Arial" w:hAnsi="Arial" w:cs="Arial"/>
        </w:rPr>
      </w:pPr>
    </w:p>
    <w:p w14:paraId="7C2A963F" w14:textId="77777777" w:rsidR="00CA4E0D" w:rsidRPr="00DA4EFC" w:rsidRDefault="00CA4E0D" w:rsidP="00CA4E0D">
      <w:pPr>
        <w:rPr>
          <w:rFonts w:ascii="Arial" w:hAnsi="Arial" w:cs="Arial"/>
        </w:rPr>
      </w:pPr>
    </w:p>
    <w:p w14:paraId="08D2F503" w14:textId="77777777" w:rsidR="00CA4E0D" w:rsidRPr="00DA4EFC" w:rsidRDefault="00CA4E0D" w:rsidP="00CA4E0D">
      <w:pPr>
        <w:rPr>
          <w:rFonts w:ascii="Arial" w:hAnsi="Arial" w:cs="Arial"/>
        </w:rPr>
      </w:pPr>
    </w:p>
    <w:p w14:paraId="200E2CF6" w14:textId="77777777" w:rsidR="00CA4E0D" w:rsidRPr="00DA4EFC" w:rsidRDefault="00CA4E0D" w:rsidP="00CA4E0D">
      <w:pPr>
        <w:rPr>
          <w:rFonts w:ascii="Arial" w:hAnsi="Arial" w:cs="Arial"/>
        </w:rPr>
      </w:pPr>
    </w:p>
    <w:p w14:paraId="4B3C7C71" w14:textId="77777777" w:rsidR="00D73E62" w:rsidRPr="00DA4EFC" w:rsidRDefault="00D73E62" w:rsidP="00CA4E0D">
      <w:pPr>
        <w:rPr>
          <w:rFonts w:ascii="Arial" w:hAnsi="Arial" w:cs="Arial"/>
        </w:rPr>
      </w:pPr>
    </w:p>
    <w:p w14:paraId="673D7419" w14:textId="77777777" w:rsidR="00376620" w:rsidRPr="00DA4EFC" w:rsidRDefault="00376620" w:rsidP="00376620">
      <w:pPr>
        <w:rPr>
          <w:rFonts w:ascii="Arial" w:hAnsi="Arial" w:cs="Arial"/>
        </w:rPr>
      </w:pPr>
    </w:p>
    <w:p w14:paraId="38891768" w14:textId="77777777" w:rsidR="00863F60" w:rsidRPr="00DA4EFC" w:rsidRDefault="00863F60" w:rsidP="00376620">
      <w:pPr>
        <w:rPr>
          <w:rFonts w:ascii="Arial" w:hAnsi="Arial" w:cs="Arial"/>
        </w:rPr>
      </w:pPr>
    </w:p>
    <w:p w14:paraId="2EC49D97" w14:textId="77777777" w:rsidR="00665E9F" w:rsidRPr="00DA4EFC" w:rsidRDefault="00665E9F" w:rsidP="00376620">
      <w:pPr>
        <w:rPr>
          <w:rFonts w:ascii="Arial" w:hAnsi="Arial" w:cs="Arial"/>
        </w:rPr>
      </w:pPr>
    </w:p>
    <w:p w14:paraId="7E53CE4A" w14:textId="77777777" w:rsidR="00863F60" w:rsidRDefault="00863F60" w:rsidP="00376620">
      <w:pPr>
        <w:rPr>
          <w:rFonts w:ascii="Arial" w:hAnsi="Arial" w:cs="Arial"/>
        </w:rPr>
      </w:pPr>
    </w:p>
    <w:p w14:paraId="3A1A2A17" w14:textId="77777777" w:rsidR="00BD6170" w:rsidRDefault="00BD6170" w:rsidP="00376620">
      <w:pPr>
        <w:rPr>
          <w:rFonts w:ascii="Arial" w:hAnsi="Arial" w:cs="Arial"/>
        </w:rPr>
      </w:pPr>
    </w:p>
    <w:p w14:paraId="0CFA36F8" w14:textId="77777777" w:rsidR="00AF15DC" w:rsidRPr="00DA4EFC" w:rsidRDefault="00AF15DC" w:rsidP="00376620">
      <w:pPr>
        <w:rPr>
          <w:rFonts w:ascii="Arial" w:hAnsi="Arial" w:cs="Arial"/>
        </w:rPr>
      </w:pPr>
    </w:p>
    <w:p w14:paraId="2AB6D364" w14:textId="3804215D" w:rsidR="00074DE6" w:rsidRPr="009A2B19" w:rsidRDefault="00074DE6" w:rsidP="009A2B19">
      <w:pPr>
        <w:pStyle w:val="Heading2"/>
        <w:numPr>
          <w:ilvl w:val="3"/>
          <w:numId w:val="18"/>
        </w:numPr>
        <w:spacing w:line="276" w:lineRule="auto"/>
        <w:ind w:left="180" w:hanging="900"/>
        <w:rPr>
          <w:rFonts w:ascii="Arial" w:hAnsi="Arial" w:cs="Arial"/>
          <w:b/>
          <w:color w:val="auto"/>
          <w:sz w:val="24"/>
          <w:szCs w:val="24"/>
        </w:rPr>
      </w:pPr>
      <w:bookmarkStart w:id="215" w:name="_Toc521443473"/>
      <w:bookmarkStart w:id="216" w:name="_Toc527627088"/>
      <w:r w:rsidRPr="009A2B19">
        <w:rPr>
          <w:rFonts w:ascii="Arial" w:hAnsi="Arial" w:cs="Arial"/>
          <w:b/>
          <w:color w:val="auto"/>
          <w:sz w:val="24"/>
          <w:szCs w:val="24"/>
        </w:rPr>
        <w:lastRenderedPageBreak/>
        <w:t>Updat</w:t>
      </w:r>
      <w:r w:rsidR="00455876" w:rsidRPr="009A2B19">
        <w:rPr>
          <w:rFonts w:ascii="Arial" w:hAnsi="Arial" w:cs="Arial"/>
          <w:b/>
          <w:color w:val="auto"/>
          <w:sz w:val="24"/>
          <w:szCs w:val="24"/>
        </w:rPr>
        <w:t>e</w:t>
      </w:r>
      <w:r w:rsidR="00665E9F" w:rsidRPr="009A2B19">
        <w:rPr>
          <w:rFonts w:ascii="Arial" w:hAnsi="Arial" w:cs="Arial"/>
          <w:b/>
          <w:color w:val="auto"/>
          <w:sz w:val="24"/>
          <w:szCs w:val="24"/>
        </w:rPr>
        <w:t xml:space="preserve"> </w:t>
      </w:r>
      <w:bookmarkEnd w:id="215"/>
      <w:r w:rsidR="00863F60" w:rsidRPr="009A2B19">
        <w:rPr>
          <w:rFonts w:ascii="Arial" w:hAnsi="Arial" w:cs="Arial"/>
          <w:b/>
          <w:color w:val="auto"/>
          <w:sz w:val="24"/>
          <w:szCs w:val="24"/>
        </w:rPr>
        <w:t>Case</w:t>
      </w:r>
      <w:bookmarkEnd w:id="216"/>
    </w:p>
    <w:p w14:paraId="6A7EE1B3" w14:textId="77777777" w:rsidR="00D73E62" w:rsidRPr="009A2B19" w:rsidRDefault="00D73E62" w:rsidP="00D73E62">
      <w:pPr>
        <w:rPr>
          <w:rFonts w:ascii="Arial" w:hAnsi="Arial" w:cs="Arial"/>
          <w:sz w:val="22"/>
        </w:rPr>
      </w:pPr>
    </w:p>
    <w:p w14:paraId="04FCDD90" w14:textId="508E1E01" w:rsidR="00351342" w:rsidRPr="009A2B19" w:rsidRDefault="00DA4EFC" w:rsidP="009A2B19">
      <w:pPr>
        <w:spacing w:after="0"/>
        <w:ind w:left="180" w:firstLine="180"/>
        <w:rPr>
          <w:rFonts w:ascii="Arial" w:hAnsi="Arial" w:cs="Arial"/>
          <w:sz w:val="22"/>
        </w:rPr>
      </w:pPr>
      <w:r w:rsidRPr="009A2B19">
        <w:rPr>
          <w:rFonts w:ascii="Arial" w:hAnsi="Arial" w:cs="Arial"/>
          <w:sz w:val="22"/>
        </w:rPr>
        <w:t xml:space="preserve">Perform </w:t>
      </w:r>
      <w:r w:rsidR="00351342" w:rsidRPr="009A2B19">
        <w:rPr>
          <w:rFonts w:ascii="Arial" w:hAnsi="Arial" w:cs="Arial"/>
          <w:sz w:val="22"/>
        </w:rPr>
        <w:t>step 1</w:t>
      </w:r>
      <w:r w:rsidR="009A2B19">
        <w:rPr>
          <w:rFonts w:ascii="Arial" w:hAnsi="Arial" w:cs="Arial"/>
          <w:sz w:val="22"/>
        </w:rPr>
        <w:t>.</w:t>
      </w:r>
    </w:p>
    <w:p w14:paraId="5CDF16BA" w14:textId="25864659" w:rsidR="00D73E62" w:rsidRDefault="004304E1" w:rsidP="009A2B19">
      <w:pPr>
        <w:pStyle w:val="ListParagraph"/>
        <w:numPr>
          <w:ilvl w:val="0"/>
          <w:numId w:val="25"/>
        </w:numPr>
        <w:spacing w:before="240" w:after="0" w:line="276" w:lineRule="auto"/>
        <w:ind w:hanging="270"/>
        <w:rPr>
          <w:rFonts w:ascii="Arial" w:hAnsi="Arial" w:cs="Arial"/>
          <w:sz w:val="22"/>
        </w:rPr>
      </w:pPr>
      <w:r w:rsidRPr="009A2B19">
        <w:rPr>
          <w:rFonts w:ascii="Arial" w:hAnsi="Arial" w:cs="Arial"/>
          <w:sz w:val="22"/>
        </w:rPr>
        <w:t>C</w:t>
      </w:r>
      <w:r w:rsidR="00074DE6" w:rsidRPr="009A2B19">
        <w:rPr>
          <w:rFonts w:ascii="Arial" w:hAnsi="Arial" w:cs="Arial"/>
          <w:sz w:val="22"/>
        </w:rPr>
        <w:t xml:space="preserve">lick on </w:t>
      </w:r>
      <w:r w:rsidR="009859F9" w:rsidRPr="009A2B19">
        <w:rPr>
          <w:rFonts w:ascii="Arial" w:hAnsi="Arial" w:cs="Arial"/>
          <w:sz w:val="22"/>
        </w:rPr>
        <w:t>“</w:t>
      </w:r>
      <w:r w:rsidR="00074DE6" w:rsidRPr="009A2B19">
        <w:rPr>
          <w:rFonts w:ascii="Arial" w:hAnsi="Arial" w:cs="Arial"/>
          <w:sz w:val="22"/>
        </w:rPr>
        <w:t>Update</w:t>
      </w:r>
      <w:r w:rsidR="009859F9" w:rsidRPr="009A2B19">
        <w:rPr>
          <w:rFonts w:ascii="Arial" w:hAnsi="Arial" w:cs="Arial"/>
          <w:sz w:val="22"/>
        </w:rPr>
        <w:t>”</w:t>
      </w:r>
      <w:r w:rsidR="005E6A96" w:rsidRPr="009A2B19">
        <w:rPr>
          <w:rFonts w:ascii="Arial" w:hAnsi="Arial" w:cs="Arial"/>
          <w:sz w:val="22"/>
        </w:rPr>
        <w:t xml:space="preserve"> button </w:t>
      </w:r>
      <w:r w:rsidR="00C10B24" w:rsidRPr="009A2B19">
        <w:rPr>
          <w:rFonts w:ascii="Arial" w:hAnsi="Arial" w:cs="Arial"/>
          <w:sz w:val="22"/>
        </w:rPr>
        <w:t>against the</w:t>
      </w:r>
      <w:r w:rsidR="00665E9F" w:rsidRPr="009A2B19">
        <w:rPr>
          <w:rFonts w:ascii="Arial" w:hAnsi="Arial" w:cs="Arial"/>
          <w:sz w:val="22"/>
        </w:rPr>
        <w:t xml:space="preserve"> required pending case, it will display all details of the </w:t>
      </w:r>
      <w:r w:rsidR="00351342" w:rsidRPr="009A2B19">
        <w:rPr>
          <w:rFonts w:ascii="Arial" w:hAnsi="Arial" w:cs="Arial"/>
          <w:sz w:val="22"/>
        </w:rPr>
        <w:t xml:space="preserve">particular </w:t>
      </w:r>
      <w:r w:rsidR="00665E9F" w:rsidRPr="009A2B19">
        <w:rPr>
          <w:rFonts w:ascii="Arial" w:hAnsi="Arial" w:cs="Arial"/>
          <w:sz w:val="22"/>
        </w:rPr>
        <w:t>case in which only personal details and comments section would be editable</w:t>
      </w:r>
    </w:p>
    <w:p w14:paraId="73796A63" w14:textId="77777777" w:rsidR="009A2B19" w:rsidRPr="009A2B19" w:rsidRDefault="009A2B19" w:rsidP="009A2B19">
      <w:pPr>
        <w:pStyle w:val="ListParagraph"/>
        <w:spacing w:before="240" w:after="0" w:line="276" w:lineRule="auto"/>
        <w:ind w:left="360"/>
        <w:rPr>
          <w:rFonts w:ascii="Arial" w:hAnsi="Arial" w:cs="Arial"/>
          <w:sz w:val="22"/>
        </w:rPr>
      </w:pPr>
    </w:p>
    <w:p w14:paraId="163A3515" w14:textId="29548061" w:rsidR="00383217" w:rsidRPr="00DA4EFC" w:rsidRDefault="009A2B19" w:rsidP="009947E7">
      <w:pPr>
        <w:pStyle w:val="Caption"/>
        <w:ind w:left="-990"/>
        <w:jc w:val="center"/>
        <w:rPr>
          <w:rFonts w:ascii="Arial" w:hAnsi="Arial" w:cs="Arial"/>
        </w:rPr>
      </w:pPr>
      <w:bookmarkStart w:id="217" w:name="_Toc521445328"/>
      <w:bookmarkStart w:id="218" w:name="_Toc521487533"/>
      <w:bookmarkStart w:id="219" w:name="_Toc521665777"/>
      <w:bookmarkStart w:id="220" w:name="_Toc521666456"/>
      <w:bookmarkStart w:id="221" w:name="_Toc521666522"/>
      <w:bookmarkStart w:id="222" w:name="_Toc526513391"/>
      <w:bookmarkStart w:id="223" w:name="_Toc526513540"/>
      <w:bookmarkStart w:id="224" w:name="_Toc526513688"/>
      <w:bookmarkStart w:id="225" w:name="_Toc526764056"/>
      <w:r w:rsidRPr="009A2B19">
        <w:rPr>
          <w:rFonts w:ascii="Arial" w:hAnsi="Arial" w:cs="Arial"/>
          <w:noProof/>
        </w:rPr>
        <w:drawing>
          <wp:inline distT="0" distB="0" distL="0" distR="0" wp14:anchorId="70F9D3FE" wp14:editId="7161A957">
            <wp:extent cx="7038975" cy="2637688"/>
            <wp:effectExtent l="152400" t="152400" r="352425" b="353695"/>
            <wp:docPr id="9" name="Picture 9" descr="C:\Users\Momna Ali Shah\Desktop\LSDS CHANGES\LSDS2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omna Ali Shah\Desktop\LSDS CHANGES\LSDS2.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15" b="64412"/>
                    <a:stretch/>
                  </pic:blipFill>
                  <pic:spPr bwMode="auto">
                    <a:xfrm>
                      <a:off x="0" y="0"/>
                      <a:ext cx="7066766" cy="264810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5CE7F" w14:textId="007FC193" w:rsidR="00074DE6" w:rsidRPr="00DA4EFC" w:rsidRDefault="00383217" w:rsidP="00AF15DC">
      <w:pPr>
        <w:pStyle w:val="F-FigureTitle"/>
        <w:spacing w:before="0"/>
        <w:jc w:val="center"/>
      </w:pPr>
      <w:bookmarkStart w:id="226" w:name="_Toc526767526"/>
      <w:bookmarkStart w:id="227" w:name="_Toc526769080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r w:rsidRPr="00DA4EFC">
        <w:t xml:space="preserve">Figure </w:t>
      </w:r>
      <w:r w:rsidRPr="00DA4EFC">
        <w:fldChar w:fldCharType="begin"/>
      </w:r>
      <w:r w:rsidRPr="00DA4EFC">
        <w:instrText xml:space="preserve"> SEQ Figure \* ARABIC </w:instrText>
      </w:r>
      <w:r w:rsidRPr="00DA4EFC">
        <w:fldChar w:fldCharType="separate"/>
      </w:r>
      <w:r w:rsidR="00BD6170">
        <w:rPr>
          <w:noProof/>
        </w:rPr>
        <w:t>22</w:t>
      </w:r>
      <w:r w:rsidRPr="00DA4EFC">
        <w:fldChar w:fldCharType="end"/>
      </w:r>
      <w:r w:rsidR="002B0BD1" w:rsidRPr="00DA4EFC">
        <w:t>–</w:t>
      </w:r>
      <w:r w:rsidRPr="00DA4EFC">
        <w:t>Update Case</w:t>
      </w:r>
      <w:bookmarkEnd w:id="226"/>
      <w:bookmarkEnd w:id="227"/>
    </w:p>
    <w:p w14:paraId="0D9F8A7F" w14:textId="77777777" w:rsidR="00074DE6" w:rsidRPr="00DA4EFC" w:rsidRDefault="00074DE6" w:rsidP="00074DE6">
      <w:pPr>
        <w:rPr>
          <w:rFonts w:ascii="Arial" w:hAnsi="Arial" w:cs="Arial"/>
        </w:rPr>
      </w:pPr>
    </w:p>
    <w:p w14:paraId="3C90F1FE" w14:textId="77777777" w:rsidR="00074DE6" w:rsidRPr="00DA4EFC" w:rsidRDefault="00074DE6" w:rsidP="00074DE6">
      <w:pPr>
        <w:rPr>
          <w:rFonts w:ascii="Arial" w:hAnsi="Arial" w:cs="Arial"/>
        </w:rPr>
      </w:pPr>
    </w:p>
    <w:p w14:paraId="1FA07E88" w14:textId="77777777" w:rsidR="00074DE6" w:rsidRPr="00DA4EFC" w:rsidRDefault="00074DE6" w:rsidP="00074DE6">
      <w:pPr>
        <w:rPr>
          <w:rFonts w:ascii="Arial" w:hAnsi="Arial" w:cs="Arial"/>
        </w:rPr>
      </w:pPr>
    </w:p>
    <w:p w14:paraId="6B22F867" w14:textId="77777777" w:rsidR="00074DE6" w:rsidRPr="00DA4EFC" w:rsidRDefault="00074DE6" w:rsidP="00074DE6">
      <w:pPr>
        <w:rPr>
          <w:rFonts w:ascii="Arial" w:hAnsi="Arial" w:cs="Arial"/>
        </w:rPr>
      </w:pPr>
    </w:p>
    <w:p w14:paraId="720D1989" w14:textId="77777777" w:rsidR="005B7021" w:rsidRPr="00DA4EFC" w:rsidRDefault="005B7021" w:rsidP="00074DE6">
      <w:pPr>
        <w:pStyle w:val="CommentText"/>
        <w:rPr>
          <w:rFonts w:ascii="Arial" w:hAnsi="Arial" w:cs="Arial"/>
          <w:sz w:val="24"/>
          <w:szCs w:val="22"/>
        </w:rPr>
      </w:pPr>
    </w:p>
    <w:p w14:paraId="1C5A8D28" w14:textId="77777777" w:rsidR="006D67E4" w:rsidRPr="00DA4EFC" w:rsidRDefault="006D67E4" w:rsidP="00074DE6">
      <w:pPr>
        <w:pStyle w:val="CommentText"/>
        <w:rPr>
          <w:rFonts w:ascii="Arial" w:hAnsi="Arial" w:cs="Arial"/>
          <w:sz w:val="24"/>
          <w:szCs w:val="22"/>
        </w:rPr>
      </w:pPr>
    </w:p>
    <w:p w14:paraId="58E5EC81" w14:textId="77777777" w:rsidR="006D67E4" w:rsidRPr="00DA4EFC" w:rsidRDefault="006D67E4" w:rsidP="00074DE6">
      <w:pPr>
        <w:pStyle w:val="CommentText"/>
        <w:rPr>
          <w:rFonts w:ascii="Arial" w:hAnsi="Arial" w:cs="Arial"/>
          <w:sz w:val="22"/>
          <w:szCs w:val="22"/>
        </w:rPr>
      </w:pPr>
    </w:p>
    <w:p w14:paraId="36E2C64C" w14:textId="77777777" w:rsidR="009D2753" w:rsidRPr="00DA4EFC" w:rsidRDefault="009D2753" w:rsidP="00074DE6">
      <w:pPr>
        <w:pStyle w:val="CommentText"/>
        <w:rPr>
          <w:rFonts w:ascii="Arial" w:hAnsi="Arial" w:cs="Arial"/>
          <w:sz w:val="22"/>
          <w:szCs w:val="22"/>
        </w:rPr>
      </w:pPr>
    </w:p>
    <w:p w14:paraId="4B8BBD0F" w14:textId="77777777" w:rsidR="009D2753" w:rsidRPr="00DA4EFC" w:rsidRDefault="009D2753" w:rsidP="00074DE6">
      <w:pPr>
        <w:pStyle w:val="CommentText"/>
        <w:rPr>
          <w:rFonts w:ascii="Arial" w:hAnsi="Arial" w:cs="Arial"/>
          <w:sz w:val="22"/>
          <w:szCs w:val="22"/>
        </w:rPr>
      </w:pPr>
    </w:p>
    <w:p w14:paraId="23250CD9" w14:textId="77777777" w:rsidR="0097086E" w:rsidRPr="00DA4EFC" w:rsidRDefault="0097086E" w:rsidP="00074DE6">
      <w:pPr>
        <w:pStyle w:val="CommentText"/>
        <w:rPr>
          <w:rFonts w:ascii="Arial" w:hAnsi="Arial" w:cs="Arial"/>
          <w:sz w:val="22"/>
          <w:szCs w:val="22"/>
        </w:rPr>
      </w:pPr>
    </w:p>
    <w:p w14:paraId="7C8A3594" w14:textId="77777777" w:rsidR="00392A47" w:rsidRPr="00DA4EFC" w:rsidRDefault="00392A47" w:rsidP="00074DE6">
      <w:pPr>
        <w:pStyle w:val="CommentText"/>
        <w:rPr>
          <w:rFonts w:ascii="Arial" w:hAnsi="Arial" w:cs="Arial"/>
          <w:sz w:val="22"/>
          <w:szCs w:val="22"/>
        </w:rPr>
      </w:pPr>
    </w:p>
    <w:p w14:paraId="3D2C9774" w14:textId="77777777" w:rsidR="00CE3B36" w:rsidRPr="00DA4EFC" w:rsidRDefault="00CE3B36" w:rsidP="00074DE6">
      <w:pPr>
        <w:pStyle w:val="CommentText"/>
        <w:rPr>
          <w:rFonts w:ascii="Arial" w:hAnsi="Arial" w:cs="Arial"/>
          <w:sz w:val="22"/>
          <w:szCs w:val="22"/>
        </w:rPr>
      </w:pPr>
    </w:p>
    <w:p w14:paraId="00EE3D45" w14:textId="77777777" w:rsidR="00863F60" w:rsidRDefault="00863F60" w:rsidP="00074DE6">
      <w:pPr>
        <w:pStyle w:val="CommentText"/>
        <w:rPr>
          <w:rFonts w:ascii="Arial" w:hAnsi="Arial" w:cs="Arial"/>
          <w:sz w:val="22"/>
          <w:szCs w:val="22"/>
        </w:rPr>
      </w:pPr>
    </w:p>
    <w:p w14:paraId="5A0544B7" w14:textId="77777777" w:rsidR="00355DE1" w:rsidRDefault="00355DE1" w:rsidP="00355DE1">
      <w:pPr>
        <w:pStyle w:val="ListParagraph"/>
        <w:spacing w:after="0" w:line="276" w:lineRule="auto"/>
        <w:ind w:left="180"/>
        <w:rPr>
          <w:rFonts w:ascii="Arial" w:hAnsi="Arial" w:cs="Arial"/>
          <w:sz w:val="22"/>
        </w:rPr>
      </w:pPr>
    </w:p>
    <w:p w14:paraId="18CD9072" w14:textId="77777777" w:rsidR="00BD6170" w:rsidRPr="00DA4EFC" w:rsidRDefault="00BD6170" w:rsidP="00355DE1">
      <w:pPr>
        <w:pStyle w:val="ListParagraph"/>
        <w:spacing w:after="0" w:line="276" w:lineRule="auto"/>
        <w:ind w:left="180"/>
        <w:rPr>
          <w:rFonts w:ascii="Arial" w:hAnsi="Arial" w:cs="Arial"/>
          <w:sz w:val="22"/>
        </w:rPr>
      </w:pPr>
    </w:p>
    <w:p w14:paraId="2DEC9C80" w14:textId="49CC908D" w:rsidR="00D73E62" w:rsidRPr="00DA4EFC" w:rsidRDefault="00133B1C" w:rsidP="009A2B19">
      <w:pPr>
        <w:pStyle w:val="ListParagraph"/>
        <w:numPr>
          <w:ilvl w:val="0"/>
          <w:numId w:val="25"/>
        </w:numPr>
        <w:spacing w:after="0" w:line="276" w:lineRule="auto"/>
        <w:ind w:left="180" w:hanging="270"/>
        <w:rPr>
          <w:rFonts w:ascii="Arial" w:hAnsi="Arial" w:cs="Arial"/>
          <w:sz w:val="22"/>
        </w:rPr>
      </w:pPr>
      <w:r w:rsidRPr="00DA4EFC">
        <w:rPr>
          <w:rFonts w:ascii="Arial" w:hAnsi="Arial" w:cs="Arial"/>
          <w:sz w:val="22"/>
        </w:rPr>
        <w:lastRenderedPageBreak/>
        <w:t>E</w:t>
      </w:r>
      <w:r w:rsidR="00074DE6" w:rsidRPr="00DA4EFC">
        <w:rPr>
          <w:rFonts w:ascii="Arial" w:hAnsi="Arial" w:cs="Arial"/>
          <w:sz w:val="22"/>
        </w:rPr>
        <w:t>dit/ change the “Pe</w:t>
      </w:r>
      <w:r w:rsidR="004304E1" w:rsidRPr="00DA4EFC">
        <w:rPr>
          <w:rFonts w:ascii="Arial" w:hAnsi="Arial" w:cs="Arial"/>
          <w:sz w:val="22"/>
        </w:rPr>
        <w:t>rsonal Details</w:t>
      </w:r>
      <w:r w:rsidR="00863F60" w:rsidRPr="00DA4EFC">
        <w:rPr>
          <w:rFonts w:ascii="Arial" w:hAnsi="Arial" w:cs="Arial"/>
          <w:sz w:val="22"/>
        </w:rPr>
        <w:t>”</w:t>
      </w:r>
    </w:p>
    <w:p w14:paraId="55B5F7FA" w14:textId="2D0B300C" w:rsidR="004304E1" w:rsidRPr="00DA4EFC" w:rsidRDefault="004304E1" w:rsidP="009A2B19">
      <w:pPr>
        <w:pStyle w:val="CommentText"/>
        <w:numPr>
          <w:ilvl w:val="0"/>
          <w:numId w:val="25"/>
        </w:numPr>
        <w:spacing w:after="0" w:line="276" w:lineRule="auto"/>
        <w:ind w:left="180" w:hanging="270"/>
        <w:rPr>
          <w:rFonts w:ascii="Arial" w:hAnsi="Arial" w:cs="Arial"/>
          <w:sz w:val="22"/>
          <w:szCs w:val="22"/>
        </w:rPr>
      </w:pPr>
      <w:r w:rsidRPr="00DA4EFC">
        <w:rPr>
          <w:rFonts w:ascii="Arial" w:hAnsi="Arial" w:cs="Arial"/>
          <w:sz w:val="22"/>
          <w:szCs w:val="22"/>
        </w:rPr>
        <w:t>Enter comments in “</w:t>
      </w:r>
      <w:r w:rsidR="00665E9F" w:rsidRPr="00DA4EFC">
        <w:rPr>
          <w:rFonts w:ascii="Arial" w:hAnsi="Arial" w:cs="Arial"/>
          <w:sz w:val="22"/>
          <w:szCs w:val="22"/>
        </w:rPr>
        <w:t>Comment</w:t>
      </w:r>
      <w:r w:rsidRPr="00DA4EFC">
        <w:rPr>
          <w:rFonts w:ascii="Arial" w:hAnsi="Arial" w:cs="Arial"/>
          <w:sz w:val="22"/>
          <w:szCs w:val="22"/>
        </w:rPr>
        <w:t>” field</w:t>
      </w:r>
      <w:r w:rsidR="00665E9F" w:rsidRPr="00DA4EFC">
        <w:rPr>
          <w:rFonts w:ascii="Arial" w:hAnsi="Arial" w:cs="Arial"/>
          <w:sz w:val="22"/>
          <w:szCs w:val="22"/>
        </w:rPr>
        <w:t xml:space="preserve"> (if any)</w:t>
      </w:r>
    </w:p>
    <w:p w14:paraId="07D6B88B" w14:textId="0B38FBF2" w:rsidR="00EC7C8E" w:rsidRPr="00DA4EFC" w:rsidRDefault="004304E1" w:rsidP="009A2B19">
      <w:pPr>
        <w:pStyle w:val="CommentText"/>
        <w:numPr>
          <w:ilvl w:val="0"/>
          <w:numId w:val="25"/>
        </w:numPr>
        <w:spacing w:after="0" w:line="276" w:lineRule="auto"/>
        <w:ind w:left="180" w:hanging="270"/>
        <w:rPr>
          <w:rFonts w:ascii="Arial" w:hAnsi="Arial" w:cs="Arial"/>
          <w:sz w:val="22"/>
          <w:szCs w:val="22"/>
        </w:rPr>
      </w:pPr>
      <w:r w:rsidRPr="00DA4EFC">
        <w:rPr>
          <w:rFonts w:ascii="Arial" w:hAnsi="Arial" w:cs="Arial"/>
          <w:sz w:val="22"/>
          <w:szCs w:val="22"/>
        </w:rPr>
        <w:t>C</w:t>
      </w:r>
      <w:r w:rsidR="009859F9" w:rsidRPr="00DA4EFC">
        <w:rPr>
          <w:rFonts w:ascii="Arial" w:hAnsi="Arial" w:cs="Arial"/>
          <w:sz w:val="22"/>
          <w:szCs w:val="22"/>
        </w:rPr>
        <w:t>lick on the “S</w:t>
      </w:r>
      <w:r w:rsidR="00074DE6" w:rsidRPr="00DA4EFC">
        <w:rPr>
          <w:rFonts w:ascii="Arial" w:hAnsi="Arial" w:cs="Arial"/>
          <w:sz w:val="22"/>
          <w:szCs w:val="22"/>
        </w:rPr>
        <w:t>ubmit</w:t>
      </w:r>
      <w:r w:rsidR="009859F9" w:rsidRPr="00DA4EFC">
        <w:rPr>
          <w:rFonts w:ascii="Arial" w:hAnsi="Arial" w:cs="Arial"/>
          <w:sz w:val="22"/>
          <w:szCs w:val="22"/>
        </w:rPr>
        <w:t>”</w:t>
      </w:r>
      <w:r w:rsidR="00074DE6" w:rsidRPr="00DA4EFC">
        <w:rPr>
          <w:rFonts w:ascii="Arial" w:hAnsi="Arial" w:cs="Arial"/>
          <w:sz w:val="22"/>
          <w:szCs w:val="22"/>
        </w:rPr>
        <w:t xml:space="preserve"> button to </w:t>
      </w:r>
      <w:r w:rsidR="005E6A96" w:rsidRPr="00DA4EFC">
        <w:rPr>
          <w:rFonts w:ascii="Arial" w:hAnsi="Arial" w:cs="Arial"/>
          <w:sz w:val="22"/>
          <w:szCs w:val="22"/>
        </w:rPr>
        <w:t>save</w:t>
      </w:r>
      <w:r w:rsidR="00074DE6" w:rsidRPr="00DA4EFC">
        <w:rPr>
          <w:rFonts w:ascii="Arial" w:hAnsi="Arial" w:cs="Arial"/>
          <w:sz w:val="22"/>
          <w:szCs w:val="22"/>
        </w:rPr>
        <w:t xml:space="preserve"> the c</w:t>
      </w:r>
      <w:r w:rsidR="00EF7A88" w:rsidRPr="00DA4EFC">
        <w:rPr>
          <w:rFonts w:ascii="Arial" w:hAnsi="Arial" w:cs="Arial"/>
          <w:sz w:val="22"/>
          <w:szCs w:val="22"/>
        </w:rPr>
        <w:t>hanges</w:t>
      </w:r>
    </w:p>
    <w:p w14:paraId="5838FCE6" w14:textId="77777777" w:rsidR="00C01373" w:rsidRPr="00DA4EFC" w:rsidRDefault="00C01373" w:rsidP="009947E7">
      <w:pPr>
        <w:pStyle w:val="CommentText"/>
        <w:spacing w:after="0" w:line="276" w:lineRule="auto"/>
        <w:ind w:left="180"/>
        <w:rPr>
          <w:rStyle w:val="Strong"/>
          <w:rFonts w:ascii="Arial" w:hAnsi="Arial" w:cs="Arial"/>
          <w:b w:val="0"/>
          <w:bCs w:val="0"/>
          <w:sz w:val="22"/>
          <w:szCs w:val="22"/>
        </w:rPr>
      </w:pPr>
    </w:p>
    <w:p w14:paraId="5986AE6F" w14:textId="24586B49" w:rsidR="00EC7C8E" w:rsidRPr="00DA4EFC" w:rsidRDefault="009A2B19" w:rsidP="00C01373">
      <w:pPr>
        <w:pStyle w:val="CommentText"/>
        <w:spacing w:after="0"/>
        <w:ind w:left="-720" w:right="-900"/>
        <w:rPr>
          <w:rFonts w:ascii="Arial" w:hAnsi="Arial" w:cs="Arial"/>
          <w:sz w:val="22"/>
          <w:szCs w:val="22"/>
        </w:rPr>
      </w:pPr>
      <w:r w:rsidRPr="009A2B1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34EBE6CB" wp14:editId="1D65D76D">
            <wp:extent cx="6810375" cy="6691271"/>
            <wp:effectExtent l="152400" t="152400" r="352425" b="357505"/>
            <wp:docPr id="11" name="Picture 11" descr="C:\Users\Momna Ali Shah\Desktop\LSDS CHANGES\LSDS3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omna Ali Shah\Desktop\LSDS CHANGES\LSDS3.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88" b="3520"/>
                    <a:stretch/>
                  </pic:blipFill>
                  <pic:spPr bwMode="auto">
                    <a:xfrm>
                      <a:off x="0" y="0"/>
                      <a:ext cx="6814854" cy="66956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2C08B" w14:textId="44BC4701" w:rsidR="00526031" w:rsidRDefault="00383217" w:rsidP="00AF15DC">
      <w:pPr>
        <w:pStyle w:val="F-FigureTitle"/>
        <w:spacing w:before="0"/>
        <w:jc w:val="center"/>
      </w:pPr>
      <w:bookmarkStart w:id="228" w:name="_Toc526767527"/>
      <w:bookmarkStart w:id="229" w:name="_Toc526769081"/>
      <w:bookmarkStart w:id="230" w:name="_Toc521443474"/>
      <w:r w:rsidRPr="00DA4EFC">
        <w:t xml:space="preserve">Figure </w:t>
      </w:r>
      <w:r w:rsidRPr="00DA4EFC">
        <w:fldChar w:fldCharType="begin"/>
      </w:r>
      <w:r w:rsidRPr="00DA4EFC">
        <w:instrText xml:space="preserve"> SEQ Figure \* ARABIC </w:instrText>
      </w:r>
      <w:r w:rsidRPr="00DA4EFC">
        <w:fldChar w:fldCharType="separate"/>
      </w:r>
      <w:r w:rsidR="00BD6170">
        <w:rPr>
          <w:noProof/>
        </w:rPr>
        <w:t>23</w:t>
      </w:r>
      <w:r w:rsidRPr="00DA4EFC">
        <w:fldChar w:fldCharType="end"/>
      </w:r>
      <w:r w:rsidR="002B0BD1" w:rsidRPr="00DA4EFC">
        <w:t>–</w:t>
      </w:r>
      <w:r w:rsidRPr="00DA4EFC">
        <w:t>Update Personal Detail</w:t>
      </w:r>
      <w:bookmarkEnd w:id="228"/>
      <w:bookmarkEnd w:id="229"/>
      <w:r w:rsidR="00DA4EFC">
        <w:t>s</w:t>
      </w:r>
    </w:p>
    <w:p w14:paraId="05FCD552" w14:textId="77777777" w:rsidR="00AF15DC" w:rsidRPr="00DA4EFC" w:rsidRDefault="00AF15DC" w:rsidP="00AF15DC">
      <w:pPr>
        <w:pStyle w:val="F-FigureTitle"/>
        <w:jc w:val="center"/>
      </w:pPr>
    </w:p>
    <w:p w14:paraId="1B35AE0A" w14:textId="6897753C" w:rsidR="00084F4E" w:rsidRPr="00DA4EFC" w:rsidRDefault="00DD0A19" w:rsidP="009A2B19">
      <w:pPr>
        <w:ind w:left="180"/>
        <w:rPr>
          <w:rFonts w:ascii="Arial" w:hAnsi="Arial" w:cs="Arial"/>
          <w:sz w:val="22"/>
        </w:rPr>
      </w:pPr>
      <w:r w:rsidRPr="00DA4EFC">
        <w:rPr>
          <w:rFonts w:ascii="Arial" w:hAnsi="Arial" w:cs="Arial"/>
          <w:sz w:val="22"/>
        </w:rPr>
        <w:lastRenderedPageBreak/>
        <w:t xml:space="preserve">On </w:t>
      </w:r>
      <w:r w:rsidR="007D7504" w:rsidRPr="00DA4EFC">
        <w:rPr>
          <w:rFonts w:ascii="Arial" w:hAnsi="Arial" w:cs="Arial"/>
          <w:sz w:val="22"/>
        </w:rPr>
        <w:t xml:space="preserve">Submission of case, a </w:t>
      </w:r>
      <w:r w:rsidR="000652EC" w:rsidRPr="00DA4EFC">
        <w:rPr>
          <w:rFonts w:ascii="Arial" w:hAnsi="Arial" w:cs="Arial"/>
          <w:sz w:val="22"/>
        </w:rPr>
        <w:t xml:space="preserve">page </w:t>
      </w:r>
      <w:r w:rsidR="007D7504" w:rsidRPr="00DA4EFC">
        <w:rPr>
          <w:rFonts w:ascii="Arial" w:hAnsi="Arial" w:cs="Arial"/>
          <w:sz w:val="22"/>
        </w:rPr>
        <w:t>will appear that display</w:t>
      </w:r>
      <w:r w:rsidR="00C743D1" w:rsidRPr="00DA4EFC">
        <w:rPr>
          <w:rFonts w:ascii="Arial" w:hAnsi="Arial" w:cs="Arial"/>
          <w:sz w:val="22"/>
        </w:rPr>
        <w:t>s</w:t>
      </w:r>
      <w:r w:rsidR="007D7504" w:rsidRPr="00DA4EFC">
        <w:rPr>
          <w:rFonts w:ascii="Arial" w:hAnsi="Arial" w:cs="Arial"/>
          <w:sz w:val="22"/>
        </w:rPr>
        <w:t xml:space="preserve"> </w:t>
      </w:r>
      <w:r w:rsidR="009947E7" w:rsidRPr="00DA4EFC">
        <w:rPr>
          <w:rFonts w:ascii="Arial" w:hAnsi="Arial" w:cs="Arial"/>
          <w:sz w:val="22"/>
        </w:rPr>
        <w:t>the</w:t>
      </w:r>
      <w:r w:rsidR="007D7504" w:rsidRPr="00DA4EFC">
        <w:rPr>
          <w:rFonts w:ascii="Arial" w:hAnsi="Arial" w:cs="Arial"/>
          <w:sz w:val="22"/>
        </w:rPr>
        <w:t xml:space="preserve"> details (Confirmation Message, Tracking ID, </w:t>
      </w:r>
      <w:proofErr w:type="gramStart"/>
      <w:r w:rsidR="007D7504" w:rsidRPr="00DA4EFC">
        <w:rPr>
          <w:rFonts w:ascii="Arial" w:hAnsi="Arial" w:cs="Arial"/>
          <w:sz w:val="22"/>
        </w:rPr>
        <w:t>Status</w:t>
      </w:r>
      <w:proofErr w:type="gramEnd"/>
      <w:r w:rsidR="007D7504" w:rsidRPr="00DA4EFC">
        <w:rPr>
          <w:rFonts w:ascii="Arial" w:hAnsi="Arial" w:cs="Arial"/>
          <w:sz w:val="22"/>
        </w:rPr>
        <w:t>)</w:t>
      </w:r>
    </w:p>
    <w:p w14:paraId="1E1D2F20" w14:textId="109FB83F" w:rsidR="007D7504" w:rsidRDefault="007D7504" w:rsidP="009A2B19">
      <w:pPr>
        <w:pStyle w:val="CommentText"/>
        <w:numPr>
          <w:ilvl w:val="0"/>
          <w:numId w:val="25"/>
        </w:numPr>
        <w:spacing w:after="0" w:line="276" w:lineRule="auto"/>
        <w:ind w:left="180" w:hanging="270"/>
        <w:rPr>
          <w:rFonts w:ascii="Arial" w:hAnsi="Arial" w:cs="Arial"/>
          <w:sz w:val="22"/>
        </w:rPr>
      </w:pPr>
      <w:r w:rsidRPr="00DA4EFC">
        <w:rPr>
          <w:rFonts w:ascii="Arial" w:hAnsi="Arial" w:cs="Arial"/>
          <w:sz w:val="22"/>
        </w:rPr>
        <w:t xml:space="preserve">To view the updated case click on the “View Case” button </w:t>
      </w:r>
    </w:p>
    <w:p w14:paraId="78464D34" w14:textId="77777777" w:rsidR="009A2B19" w:rsidRPr="00DA4EFC" w:rsidRDefault="009A2B19" w:rsidP="009A2B19">
      <w:pPr>
        <w:pStyle w:val="CommentText"/>
        <w:spacing w:after="0" w:line="276" w:lineRule="auto"/>
        <w:ind w:left="180"/>
        <w:rPr>
          <w:rFonts w:ascii="Arial" w:hAnsi="Arial" w:cs="Arial"/>
          <w:sz w:val="22"/>
        </w:rPr>
      </w:pPr>
    </w:p>
    <w:p w14:paraId="394FCF5B" w14:textId="72052061" w:rsidR="007D7504" w:rsidRPr="00DA4EFC" w:rsidRDefault="009A2B19" w:rsidP="00711539">
      <w:pPr>
        <w:spacing w:after="0"/>
        <w:ind w:left="-1080"/>
        <w:rPr>
          <w:rFonts w:ascii="Arial" w:hAnsi="Arial" w:cs="Arial"/>
        </w:rPr>
      </w:pPr>
      <w:r w:rsidRPr="009A2B19">
        <w:rPr>
          <w:rFonts w:ascii="Arial" w:hAnsi="Arial" w:cs="Arial"/>
          <w:noProof/>
        </w:rPr>
        <w:drawing>
          <wp:inline distT="0" distB="0" distL="0" distR="0" wp14:anchorId="01655D2F" wp14:editId="5D0794B9">
            <wp:extent cx="7058025" cy="2472255"/>
            <wp:effectExtent l="152400" t="152400" r="352425" b="366395"/>
            <wp:docPr id="13" name="Picture 13" descr="C:\Users\Momna Ali Shah\Desktop\LSDS CHANGES\LSDS4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omna Ali Shah\Desktop\LSDS CHANGES\LSDS4.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13" b="5808"/>
                    <a:stretch/>
                  </pic:blipFill>
                  <pic:spPr bwMode="auto">
                    <a:xfrm>
                      <a:off x="0" y="0"/>
                      <a:ext cx="7079898" cy="24799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27E10" w14:textId="2BA6B579" w:rsidR="00146652" w:rsidRPr="00DA4EFC" w:rsidRDefault="00383217" w:rsidP="00AF15DC">
      <w:pPr>
        <w:pStyle w:val="F-FigureTitle"/>
        <w:spacing w:before="0"/>
        <w:jc w:val="center"/>
      </w:pPr>
      <w:bookmarkStart w:id="231" w:name="_Toc526767528"/>
      <w:bookmarkStart w:id="232" w:name="_Toc526769082"/>
      <w:r w:rsidRPr="00DA4EFC">
        <w:t xml:space="preserve">Figure </w:t>
      </w:r>
      <w:r w:rsidRPr="00DA4EFC">
        <w:fldChar w:fldCharType="begin"/>
      </w:r>
      <w:r w:rsidRPr="00DA4EFC">
        <w:instrText xml:space="preserve"> SEQ Figure \* ARABIC </w:instrText>
      </w:r>
      <w:r w:rsidRPr="00DA4EFC">
        <w:fldChar w:fldCharType="separate"/>
      </w:r>
      <w:r w:rsidR="00BD6170">
        <w:rPr>
          <w:noProof/>
        </w:rPr>
        <w:t>24</w:t>
      </w:r>
      <w:r w:rsidRPr="00DA4EFC">
        <w:fldChar w:fldCharType="end"/>
      </w:r>
      <w:r w:rsidR="002B0BD1" w:rsidRPr="00DA4EFC">
        <w:t>–</w:t>
      </w:r>
      <w:r w:rsidRPr="00DA4EFC">
        <w:t>View Updated Case</w:t>
      </w:r>
      <w:bookmarkEnd w:id="231"/>
      <w:bookmarkEnd w:id="232"/>
    </w:p>
    <w:p w14:paraId="066E6A83" w14:textId="77777777" w:rsidR="00192F20" w:rsidRPr="00DA4EFC" w:rsidRDefault="00192F20">
      <w:pPr>
        <w:rPr>
          <w:rFonts w:ascii="Arial" w:hAnsi="Arial" w:cs="Arial"/>
        </w:rPr>
      </w:pPr>
    </w:p>
    <w:p w14:paraId="54F8DD82" w14:textId="77777777" w:rsidR="00192F20" w:rsidRPr="00DA4EFC" w:rsidRDefault="00192F20">
      <w:pPr>
        <w:rPr>
          <w:rFonts w:ascii="Arial" w:hAnsi="Arial" w:cs="Arial"/>
        </w:rPr>
      </w:pPr>
    </w:p>
    <w:p w14:paraId="6A56ADB9" w14:textId="77777777" w:rsidR="00192F20" w:rsidRPr="00DA4EFC" w:rsidRDefault="00192F20">
      <w:pPr>
        <w:rPr>
          <w:rFonts w:ascii="Arial" w:hAnsi="Arial" w:cs="Arial"/>
        </w:rPr>
      </w:pPr>
    </w:p>
    <w:p w14:paraId="1A5388D2" w14:textId="77777777" w:rsidR="00192F20" w:rsidRPr="00DA4EFC" w:rsidRDefault="00192F20">
      <w:pPr>
        <w:rPr>
          <w:rFonts w:ascii="Arial" w:hAnsi="Arial" w:cs="Arial"/>
        </w:rPr>
      </w:pPr>
    </w:p>
    <w:p w14:paraId="11B4A860" w14:textId="77777777" w:rsidR="00192F20" w:rsidRPr="00DA4EFC" w:rsidRDefault="00192F20">
      <w:pPr>
        <w:rPr>
          <w:rFonts w:ascii="Arial" w:hAnsi="Arial" w:cs="Arial"/>
        </w:rPr>
      </w:pPr>
    </w:p>
    <w:p w14:paraId="5AAC144F" w14:textId="77777777" w:rsidR="00192F20" w:rsidRPr="00DA4EFC" w:rsidRDefault="00192F20">
      <w:pPr>
        <w:rPr>
          <w:rFonts w:ascii="Arial" w:hAnsi="Arial" w:cs="Arial"/>
        </w:rPr>
      </w:pPr>
    </w:p>
    <w:p w14:paraId="169405B3" w14:textId="77777777" w:rsidR="00192F20" w:rsidRPr="00DA4EFC" w:rsidRDefault="00192F20">
      <w:pPr>
        <w:rPr>
          <w:rFonts w:ascii="Arial" w:hAnsi="Arial" w:cs="Arial"/>
        </w:rPr>
      </w:pPr>
    </w:p>
    <w:p w14:paraId="47AB6630" w14:textId="77777777" w:rsidR="00192F20" w:rsidRPr="00DA4EFC" w:rsidRDefault="00192F20">
      <w:pPr>
        <w:rPr>
          <w:rFonts w:ascii="Arial" w:hAnsi="Arial" w:cs="Arial"/>
        </w:rPr>
      </w:pPr>
    </w:p>
    <w:p w14:paraId="157C2831" w14:textId="77777777" w:rsidR="00192F20" w:rsidRPr="00DA4EFC" w:rsidRDefault="00192F20">
      <w:pPr>
        <w:rPr>
          <w:rFonts w:ascii="Arial" w:hAnsi="Arial" w:cs="Arial"/>
        </w:rPr>
      </w:pPr>
    </w:p>
    <w:p w14:paraId="571E90BA" w14:textId="77777777" w:rsidR="00192F20" w:rsidRPr="00DA4EFC" w:rsidRDefault="00192F20">
      <w:pPr>
        <w:rPr>
          <w:rFonts w:ascii="Arial" w:hAnsi="Arial" w:cs="Arial"/>
        </w:rPr>
      </w:pPr>
    </w:p>
    <w:p w14:paraId="4AA320DD" w14:textId="77777777" w:rsidR="00192F20" w:rsidRPr="00DA4EFC" w:rsidRDefault="00192F20">
      <w:pPr>
        <w:rPr>
          <w:rFonts w:ascii="Arial" w:hAnsi="Arial" w:cs="Arial"/>
        </w:rPr>
      </w:pPr>
    </w:p>
    <w:p w14:paraId="6F308A56" w14:textId="77777777" w:rsidR="00192F20" w:rsidRPr="00DA4EFC" w:rsidRDefault="00192F20">
      <w:pPr>
        <w:rPr>
          <w:rFonts w:ascii="Arial" w:hAnsi="Arial" w:cs="Arial"/>
        </w:rPr>
      </w:pPr>
    </w:p>
    <w:p w14:paraId="3437ED18" w14:textId="77777777" w:rsidR="00192F20" w:rsidRDefault="00192F20">
      <w:pPr>
        <w:rPr>
          <w:rFonts w:ascii="Arial" w:hAnsi="Arial" w:cs="Arial"/>
        </w:rPr>
      </w:pPr>
    </w:p>
    <w:p w14:paraId="16B89BBD" w14:textId="77777777" w:rsidR="00DA4EFC" w:rsidRDefault="00DA4EFC">
      <w:pPr>
        <w:rPr>
          <w:rFonts w:ascii="Arial" w:hAnsi="Arial" w:cs="Arial"/>
        </w:rPr>
      </w:pPr>
    </w:p>
    <w:p w14:paraId="289F7830" w14:textId="77777777" w:rsidR="00711539" w:rsidRPr="00DA4EFC" w:rsidRDefault="00711539">
      <w:pPr>
        <w:rPr>
          <w:rFonts w:ascii="Arial" w:hAnsi="Arial" w:cs="Arial"/>
        </w:rPr>
      </w:pPr>
    </w:p>
    <w:p w14:paraId="7C854EA7" w14:textId="77777777" w:rsidR="00192F20" w:rsidRPr="00DA4EFC" w:rsidRDefault="00192F20">
      <w:pPr>
        <w:rPr>
          <w:rFonts w:ascii="Arial" w:hAnsi="Arial" w:cs="Arial"/>
        </w:rPr>
      </w:pPr>
    </w:p>
    <w:bookmarkEnd w:id="230"/>
    <w:p w14:paraId="4B382C70" w14:textId="2E0C79A8" w:rsidR="00074DE6" w:rsidRPr="009A2B19" w:rsidRDefault="00227C77" w:rsidP="009A2B19">
      <w:pPr>
        <w:pStyle w:val="Heading2"/>
        <w:numPr>
          <w:ilvl w:val="3"/>
          <w:numId w:val="18"/>
        </w:numPr>
        <w:spacing w:line="276" w:lineRule="auto"/>
        <w:ind w:left="180" w:hanging="900"/>
        <w:rPr>
          <w:rFonts w:ascii="Arial" w:hAnsi="Arial" w:cs="Arial"/>
          <w:b/>
          <w:color w:val="auto"/>
          <w:sz w:val="24"/>
          <w:szCs w:val="24"/>
        </w:rPr>
      </w:pPr>
      <w:r w:rsidRPr="009A2B19">
        <w:rPr>
          <w:rFonts w:ascii="Arial" w:hAnsi="Arial" w:cs="Arial"/>
          <w:b/>
          <w:color w:val="auto"/>
          <w:sz w:val="24"/>
          <w:szCs w:val="24"/>
        </w:rPr>
        <w:lastRenderedPageBreak/>
        <w:t xml:space="preserve"> </w:t>
      </w:r>
      <w:bookmarkStart w:id="233" w:name="_Toc527627089"/>
      <w:r w:rsidRPr="009A2B19">
        <w:rPr>
          <w:rFonts w:ascii="Arial" w:hAnsi="Arial" w:cs="Arial"/>
          <w:b/>
          <w:color w:val="auto"/>
          <w:sz w:val="24"/>
          <w:szCs w:val="24"/>
        </w:rPr>
        <w:t>Block</w:t>
      </w:r>
      <w:r w:rsidR="00455876" w:rsidRPr="009A2B19">
        <w:rPr>
          <w:rFonts w:ascii="Arial" w:hAnsi="Arial" w:cs="Arial"/>
          <w:b/>
          <w:color w:val="auto"/>
          <w:sz w:val="24"/>
          <w:szCs w:val="24"/>
        </w:rPr>
        <w:t xml:space="preserve"> Case</w:t>
      </w:r>
      <w:bookmarkEnd w:id="233"/>
    </w:p>
    <w:p w14:paraId="7F7AE8A7" w14:textId="3CE6DBDA" w:rsidR="00146652" w:rsidRPr="009A2B19" w:rsidRDefault="009A2B19" w:rsidP="009A2B19">
      <w:pPr>
        <w:spacing w:before="240"/>
        <w:ind w:left="540"/>
        <w:rPr>
          <w:rFonts w:ascii="Arial" w:hAnsi="Arial" w:cs="Arial"/>
          <w:sz w:val="22"/>
        </w:rPr>
      </w:pPr>
      <w:r w:rsidRPr="009A2B19">
        <w:rPr>
          <w:rFonts w:ascii="Arial" w:hAnsi="Arial" w:cs="Arial"/>
          <w:sz w:val="22"/>
        </w:rPr>
        <w:t>Perform</w:t>
      </w:r>
      <w:r w:rsidR="00FD3819" w:rsidRPr="009A2B19">
        <w:rPr>
          <w:rFonts w:ascii="Arial" w:hAnsi="Arial" w:cs="Arial"/>
          <w:sz w:val="22"/>
        </w:rPr>
        <w:t xml:space="preserve"> step 1</w:t>
      </w:r>
      <w:r>
        <w:rPr>
          <w:rFonts w:ascii="Arial" w:hAnsi="Arial" w:cs="Arial"/>
          <w:sz w:val="22"/>
        </w:rPr>
        <w:t>.</w:t>
      </w:r>
    </w:p>
    <w:p w14:paraId="24E97533" w14:textId="6EC0F921" w:rsidR="003E44E9" w:rsidRPr="00711539" w:rsidRDefault="00351342" w:rsidP="003E44E9">
      <w:pPr>
        <w:pStyle w:val="ListParagraph"/>
        <w:numPr>
          <w:ilvl w:val="0"/>
          <w:numId w:val="26"/>
        </w:numPr>
        <w:spacing w:after="0" w:line="276" w:lineRule="auto"/>
        <w:ind w:left="540" w:hanging="270"/>
        <w:rPr>
          <w:rFonts w:ascii="Arial" w:hAnsi="Arial" w:cs="Arial"/>
        </w:rPr>
      </w:pPr>
      <w:r w:rsidRPr="00DA4EFC">
        <w:rPr>
          <w:rFonts w:ascii="Arial" w:hAnsi="Arial" w:cs="Arial"/>
          <w:sz w:val="22"/>
        </w:rPr>
        <w:t>To</w:t>
      </w:r>
      <w:r w:rsidR="00665E9F" w:rsidRPr="00DA4EFC">
        <w:rPr>
          <w:rFonts w:ascii="Arial" w:hAnsi="Arial" w:cs="Arial"/>
          <w:sz w:val="22"/>
        </w:rPr>
        <w:t xml:space="preserve"> </w:t>
      </w:r>
      <w:r w:rsidR="00227C77" w:rsidRPr="00DA4EFC">
        <w:rPr>
          <w:rFonts w:ascii="Arial" w:hAnsi="Arial" w:cs="Arial"/>
          <w:sz w:val="22"/>
        </w:rPr>
        <w:t>change</w:t>
      </w:r>
      <w:r w:rsidR="00074DE6" w:rsidRPr="00DA4EFC">
        <w:rPr>
          <w:rFonts w:ascii="Arial" w:hAnsi="Arial" w:cs="Arial"/>
          <w:sz w:val="22"/>
        </w:rPr>
        <w:t xml:space="preserve"> the</w:t>
      </w:r>
      <w:r w:rsidR="002C54A0" w:rsidRPr="00DA4EFC">
        <w:rPr>
          <w:rFonts w:ascii="Arial" w:hAnsi="Arial" w:cs="Arial"/>
          <w:sz w:val="22"/>
        </w:rPr>
        <w:t xml:space="preserve"> status of </w:t>
      </w:r>
      <w:r w:rsidR="00665E9F" w:rsidRPr="00DA4EFC">
        <w:rPr>
          <w:rFonts w:ascii="Arial" w:hAnsi="Arial" w:cs="Arial"/>
          <w:sz w:val="22"/>
        </w:rPr>
        <w:t xml:space="preserve">registered pending case </w:t>
      </w:r>
      <w:r w:rsidR="00582BAB" w:rsidRPr="00DA4EFC">
        <w:rPr>
          <w:rStyle w:val="CommentReference"/>
          <w:rFonts w:ascii="Arial" w:hAnsi="Arial" w:cs="Arial"/>
          <w:sz w:val="22"/>
          <w:szCs w:val="22"/>
        </w:rPr>
        <w:t>a</w:t>
      </w:r>
      <w:r w:rsidR="00074DE6" w:rsidRPr="00DA4EFC">
        <w:rPr>
          <w:rFonts w:ascii="Arial" w:hAnsi="Arial" w:cs="Arial"/>
          <w:sz w:val="22"/>
        </w:rPr>
        <w:t xml:space="preserve">s </w:t>
      </w:r>
      <w:r w:rsidR="00665E9F" w:rsidRPr="00DA4EFC">
        <w:rPr>
          <w:rFonts w:ascii="Arial" w:hAnsi="Arial" w:cs="Arial"/>
          <w:sz w:val="22"/>
        </w:rPr>
        <w:t>b</w:t>
      </w:r>
      <w:r w:rsidR="00074DE6" w:rsidRPr="00DA4EFC">
        <w:rPr>
          <w:rFonts w:ascii="Arial" w:hAnsi="Arial" w:cs="Arial"/>
          <w:sz w:val="22"/>
        </w:rPr>
        <w:t>locked</w:t>
      </w:r>
      <w:r w:rsidR="0012513A" w:rsidRPr="00DA4EFC">
        <w:rPr>
          <w:rFonts w:ascii="Arial" w:hAnsi="Arial" w:cs="Arial"/>
          <w:sz w:val="22"/>
        </w:rPr>
        <w:t xml:space="preserve"> case</w:t>
      </w:r>
      <w:r w:rsidR="00074DE6" w:rsidRPr="00DA4EFC">
        <w:rPr>
          <w:rFonts w:ascii="Arial" w:hAnsi="Arial" w:cs="Arial"/>
          <w:sz w:val="22"/>
        </w:rPr>
        <w:t xml:space="preserve">, click on the “Block” </w:t>
      </w:r>
      <w:r w:rsidR="00146652" w:rsidRPr="00DA4EFC">
        <w:rPr>
          <w:rFonts w:ascii="Arial" w:hAnsi="Arial" w:cs="Arial"/>
          <w:sz w:val="22"/>
        </w:rPr>
        <w:t>button. This will add</w:t>
      </w:r>
      <w:r w:rsidRPr="00DA4EFC">
        <w:rPr>
          <w:rFonts w:ascii="Arial" w:hAnsi="Arial" w:cs="Arial"/>
          <w:sz w:val="22"/>
        </w:rPr>
        <w:t xml:space="preserve"> </w:t>
      </w:r>
      <w:r w:rsidR="00146652" w:rsidRPr="00DA4EFC">
        <w:rPr>
          <w:rFonts w:ascii="Arial" w:hAnsi="Arial" w:cs="Arial"/>
          <w:sz w:val="22"/>
        </w:rPr>
        <w:t>all</w:t>
      </w:r>
      <w:r w:rsidR="00E05A9D" w:rsidRPr="00DA4EFC">
        <w:rPr>
          <w:rFonts w:ascii="Arial" w:hAnsi="Arial" w:cs="Arial"/>
          <w:sz w:val="22"/>
        </w:rPr>
        <w:t xml:space="preserve"> r</w:t>
      </w:r>
      <w:r w:rsidR="00146652" w:rsidRPr="00DA4EFC">
        <w:rPr>
          <w:rFonts w:ascii="Arial" w:hAnsi="Arial" w:cs="Arial"/>
          <w:sz w:val="22"/>
        </w:rPr>
        <w:t xml:space="preserve">eported IMEI(s) in </w:t>
      </w:r>
      <w:r w:rsidR="0012513A" w:rsidRPr="00DA4EFC">
        <w:rPr>
          <w:rFonts w:ascii="Arial" w:hAnsi="Arial" w:cs="Arial"/>
          <w:sz w:val="22"/>
        </w:rPr>
        <w:t xml:space="preserve">the </w:t>
      </w:r>
      <w:bookmarkStart w:id="234" w:name="_Toc521445330"/>
      <w:bookmarkStart w:id="235" w:name="_Toc521487535"/>
      <w:bookmarkStart w:id="236" w:name="_Toc521665779"/>
      <w:bookmarkStart w:id="237" w:name="_Toc521666458"/>
      <w:bookmarkStart w:id="238" w:name="_Toc521666524"/>
      <w:r w:rsidR="009A2B19">
        <w:rPr>
          <w:rFonts w:ascii="Arial" w:hAnsi="Arial" w:cs="Arial"/>
          <w:sz w:val="22"/>
        </w:rPr>
        <w:t>blacklist</w:t>
      </w:r>
    </w:p>
    <w:p w14:paraId="343FC67C" w14:textId="531CF169" w:rsidR="00084F4E" w:rsidRPr="00DA4EFC" w:rsidRDefault="009A2B19" w:rsidP="009A2B19">
      <w:pPr>
        <w:pStyle w:val="ListParagraph"/>
        <w:spacing w:after="0"/>
        <w:ind w:left="-1080" w:right="-1233"/>
        <w:rPr>
          <w:rFonts w:ascii="Arial" w:hAnsi="Arial" w:cs="Arial"/>
        </w:rPr>
      </w:pPr>
      <w:r w:rsidRPr="009A2B19">
        <w:rPr>
          <w:rFonts w:ascii="Arial" w:hAnsi="Arial" w:cs="Arial"/>
          <w:noProof/>
        </w:rPr>
        <w:drawing>
          <wp:inline distT="0" distB="0" distL="0" distR="0" wp14:anchorId="33EA3C88" wp14:editId="17C4B762">
            <wp:extent cx="7019925" cy="2596238"/>
            <wp:effectExtent l="152400" t="152400" r="352425" b="356870"/>
            <wp:docPr id="15" name="Picture 15" descr="C:\Users\Momna Ali Shah\Desktop\LSDS CHANGES\LSDS5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omna Ali Shah\Desktop\LSDS CHANGES\LSDS5.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53" b="64691"/>
                    <a:stretch/>
                  </pic:blipFill>
                  <pic:spPr bwMode="auto">
                    <a:xfrm>
                      <a:off x="0" y="0"/>
                      <a:ext cx="7040023" cy="26036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7DF19" w14:textId="4F906A1A" w:rsidR="009A2B19" w:rsidRPr="00AF15DC" w:rsidRDefault="004E567E" w:rsidP="00AF15DC">
      <w:pPr>
        <w:pStyle w:val="F-FigureTitle"/>
        <w:spacing w:before="0"/>
        <w:jc w:val="center"/>
        <w:rPr>
          <w:iCs/>
          <w:noProof/>
        </w:rPr>
      </w:pPr>
      <w:bookmarkStart w:id="239" w:name="_Toc526513393"/>
      <w:bookmarkStart w:id="240" w:name="_Toc526513542"/>
      <w:bookmarkStart w:id="241" w:name="_Toc526513690"/>
      <w:bookmarkStart w:id="242" w:name="_Toc526764058"/>
      <w:bookmarkStart w:id="243" w:name="_Toc526767529"/>
      <w:bookmarkStart w:id="244" w:name="_Toc526769083"/>
      <w:r w:rsidRPr="00DA4EFC">
        <w:t xml:space="preserve">Figure </w:t>
      </w:r>
      <w:r w:rsidRPr="00DA4EFC">
        <w:fldChar w:fldCharType="begin"/>
      </w:r>
      <w:r w:rsidRPr="00DA4EFC">
        <w:instrText xml:space="preserve"> SEQ Figure \* ARABIC </w:instrText>
      </w:r>
      <w:r w:rsidRPr="00DA4EFC">
        <w:fldChar w:fldCharType="separate"/>
      </w:r>
      <w:r w:rsidR="00BD6170">
        <w:rPr>
          <w:noProof/>
        </w:rPr>
        <w:t>25</w:t>
      </w:r>
      <w:r w:rsidRPr="00DA4EFC">
        <w:fldChar w:fldCharType="end"/>
      </w:r>
      <w:r w:rsidR="00EF7A88" w:rsidRPr="00DA4EFC">
        <w:rPr>
          <w:iCs/>
          <w:noProof/>
        </w:rPr>
        <w:t>–</w:t>
      </w:r>
      <w:r w:rsidR="00F6134B" w:rsidRPr="00DA4EFC">
        <w:rPr>
          <w:iCs/>
          <w:noProof/>
        </w:rPr>
        <w:t>Block Case</w:t>
      </w:r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</w:p>
    <w:p w14:paraId="5D154C4F" w14:textId="1AC4A6DC" w:rsidR="0083316D" w:rsidRPr="00DA4EFC" w:rsidRDefault="0083316D" w:rsidP="009A2B19">
      <w:pPr>
        <w:pStyle w:val="ListParagraph"/>
        <w:numPr>
          <w:ilvl w:val="0"/>
          <w:numId w:val="26"/>
        </w:numPr>
        <w:spacing w:after="0" w:line="276" w:lineRule="auto"/>
        <w:ind w:left="540" w:hanging="270"/>
        <w:rPr>
          <w:rFonts w:ascii="Arial" w:hAnsi="Arial" w:cs="Arial"/>
          <w:sz w:val="22"/>
        </w:rPr>
      </w:pPr>
      <w:r w:rsidRPr="00DA4EFC">
        <w:rPr>
          <w:rFonts w:ascii="Arial" w:hAnsi="Arial" w:cs="Arial"/>
          <w:sz w:val="22"/>
        </w:rPr>
        <w:t xml:space="preserve">The system prompts </w:t>
      </w:r>
      <w:r w:rsidR="002C54A0" w:rsidRPr="00DA4EFC">
        <w:rPr>
          <w:rFonts w:ascii="Arial" w:hAnsi="Arial" w:cs="Arial"/>
          <w:sz w:val="22"/>
        </w:rPr>
        <w:t xml:space="preserve">to </w:t>
      </w:r>
      <w:r w:rsidR="00595322" w:rsidRPr="00DA4EFC">
        <w:rPr>
          <w:rFonts w:ascii="Arial" w:hAnsi="Arial" w:cs="Arial"/>
          <w:sz w:val="22"/>
        </w:rPr>
        <w:t>add</w:t>
      </w:r>
      <w:r w:rsidR="00CE3B36" w:rsidRPr="00DA4EFC">
        <w:rPr>
          <w:rFonts w:ascii="Arial" w:hAnsi="Arial" w:cs="Arial"/>
          <w:sz w:val="22"/>
        </w:rPr>
        <w:t xml:space="preserve"> c</w:t>
      </w:r>
      <w:r w:rsidR="00FC7D02" w:rsidRPr="00DA4EFC">
        <w:rPr>
          <w:rFonts w:ascii="Arial" w:hAnsi="Arial" w:cs="Arial"/>
          <w:sz w:val="22"/>
        </w:rPr>
        <w:t>omment</w:t>
      </w:r>
      <w:r w:rsidR="00C5520C" w:rsidRPr="00DA4EFC">
        <w:rPr>
          <w:rFonts w:ascii="Arial" w:hAnsi="Arial" w:cs="Arial"/>
          <w:sz w:val="22"/>
        </w:rPr>
        <w:t xml:space="preserve"> i.e. reason(s) to block</w:t>
      </w:r>
      <w:r w:rsidR="007D5DE5" w:rsidRPr="00DA4EFC">
        <w:rPr>
          <w:rFonts w:ascii="Arial" w:hAnsi="Arial" w:cs="Arial"/>
          <w:sz w:val="22"/>
        </w:rPr>
        <w:t xml:space="preserve">, </w:t>
      </w:r>
      <w:r w:rsidR="009A2B19">
        <w:rPr>
          <w:rFonts w:ascii="Arial" w:hAnsi="Arial" w:cs="Arial"/>
          <w:sz w:val="22"/>
        </w:rPr>
        <w:t>enter relevant comments</w:t>
      </w:r>
    </w:p>
    <w:p w14:paraId="35B538D8" w14:textId="06B37E16" w:rsidR="00463106" w:rsidRPr="00DA4EFC" w:rsidRDefault="0083316D" w:rsidP="009A2B19">
      <w:pPr>
        <w:pStyle w:val="ListParagraph"/>
        <w:numPr>
          <w:ilvl w:val="0"/>
          <w:numId w:val="26"/>
        </w:numPr>
        <w:spacing w:after="0" w:line="276" w:lineRule="auto"/>
        <w:ind w:left="540" w:hanging="270"/>
        <w:rPr>
          <w:rFonts w:ascii="Arial" w:hAnsi="Arial" w:cs="Arial"/>
          <w:sz w:val="22"/>
        </w:rPr>
      </w:pPr>
      <w:r w:rsidRPr="00DA4EFC">
        <w:rPr>
          <w:rFonts w:ascii="Arial" w:hAnsi="Arial" w:cs="Arial"/>
          <w:sz w:val="22"/>
        </w:rPr>
        <w:t>C</w:t>
      </w:r>
      <w:r w:rsidR="009859F9" w:rsidRPr="00DA4EFC">
        <w:rPr>
          <w:rFonts w:ascii="Arial" w:hAnsi="Arial" w:cs="Arial"/>
          <w:sz w:val="22"/>
        </w:rPr>
        <w:t xml:space="preserve">lick </w:t>
      </w:r>
      <w:r w:rsidRPr="00DA4EFC">
        <w:rPr>
          <w:rFonts w:ascii="Arial" w:hAnsi="Arial" w:cs="Arial"/>
          <w:sz w:val="22"/>
        </w:rPr>
        <w:t xml:space="preserve">on </w:t>
      </w:r>
      <w:r w:rsidR="009859F9" w:rsidRPr="00DA4EFC">
        <w:rPr>
          <w:rFonts w:ascii="Arial" w:hAnsi="Arial" w:cs="Arial"/>
          <w:sz w:val="22"/>
        </w:rPr>
        <w:t>the “Submit” button</w:t>
      </w:r>
    </w:p>
    <w:p w14:paraId="7D8953E1" w14:textId="09C1CE8B" w:rsidR="00AC0820" w:rsidRPr="00DA4EFC" w:rsidRDefault="00084F4E" w:rsidP="009A2B19">
      <w:pPr>
        <w:spacing w:after="0"/>
        <w:ind w:left="-1080"/>
        <w:rPr>
          <w:rFonts w:ascii="Arial" w:hAnsi="Arial" w:cs="Arial"/>
        </w:rPr>
      </w:pPr>
      <w:bookmarkStart w:id="245" w:name="_Toc521487536"/>
      <w:bookmarkStart w:id="246" w:name="_Toc521665780"/>
      <w:bookmarkStart w:id="247" w:name="_Toc521666459"/>
      <w:bookmarkStart w:id="248" w:name="_Toc521666525"/>
      <w:r w:rsidRPr="00DA4EFC">
        <w:rPr>
          <w:rFonts w:ascii="Arial" w:hAnsi="Arial" w:cs="Arial"/>
          <w:snapToGrid w:val="0"/>
          <w:w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984FFA" w:rsidRPr="00DA4EFC">
        <w:rPr>
          <w:rFonts w:ascii="Arial" w:hAnsi="Arial" w:cs="Arial"/>
          <w:noProof/>
        </w:rPr>
        <w:drawing>
          <wp:inline distT="0" distB="0" distL="0" distR="0" wp14:anchorId="104C4AA5" wp14:editId="27783C79">
            <wp:extent cx="7143750" cy="2944669"/>
            <wp:effectExtent l="152400" t="152400" r="361950" b="370205"/>
            <wp:docPr id="27" name="Picture 27" descr="C:\Users\Momna Ali Shah\Desktop\LSDS CHANGES\56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omna Ali Shah\Desktop\LSDS CHANGES\56.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829"/>
                    <a:stretch/>
                  </pic:blipFill>
                  <pic:spPr bwMode="auto">
                    <a:xfrm>
                      <a:off x="0" y="0"/>
                      <a:ext cx="7166284" cy="295395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ECC7F" w14:textId="47F74610" w:rsidR="00984FFA" w:rsidRPr="00FD3819" w:rsidRDefault="004E567E" w:rsidP="00AF15DC">
      <w:pPr>
        <w:pStyle w:val="F-FigureTitle"/>
        <w:spacing w:before="0"/>
        <w:jc w:val="center"/>
        <w:rPr>
          <w:noProof/>
        </w:rPr>
      </w:pPr>
      <w:bookmarkStart w:id="249" w:name="_Toc526513394"/>
      <w:bookmarkStart w:id="250" w:name="_Toc526513543"/>
      <w:bookmarkStart w:id="251" w:name="_Toc526513691"/>
      <w:bookmarkStart w:id="252" w:name="_Toc526764059"/>
      <w:bookmarkStart w:id="253" w:name="_Toc526767530"/>
      <w:bookmarkStart w:id="254" w:name="_Toc526769084"/>
      <w:r w:rsidRPr="00DA4EFC">
        <w:t xml:space="preserve">Figure </w:t>
      </w:r>
      <w:r w:rsidRPr="00DA4EFC">
        <w:fldChar w:fldCharType="begin"/>
      </w:r>
      <w:r w:rsidRPr="00DA4EFC">
        <w:instrText xml:space="preserve"> SEQ Figure \* ARABIC </w:instrText>
      </w:r>
      <w:r w:rsidRPr="00DA4EFC">
        <w:fldChar w:fldCharType="separate"/>
      </w:r>
      <w:r w:rsidR="00BD6170">
        <w:rPr>
          <w:noProof/>
        </w:rPr>
        <w:t>26</w:t>
      </w:r>
      <w:r w:rsidRPr="00DA4EFC">
        <w:fldChar w:fldCharType="end"/>
      </w:r>
      <w:r w:rsidR="00EF7A88" w:rsidRPr="00DA4EFC">
        <w:rPr>
          <w:noProof/>
        </w:rPr>
        <w:t>–</w:t>
      </w:r>
      <w:r w:rsidR="00985539" w:rsidRPr="00DA4EFC">
        <w:rPr>
          <w:noProof/>
        </w:rPr>
        <w:t>Update Comments of Pending  Case</w:t>
      </w:r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</w:p>
    <w:p w14:paraId="68BA4E99" w14:textId="38F4CD50" w:rsidR="007D7504" w:rsidRPr="00DA4EFC" w:rsidRDefault="007D7504" w:rsidP="009A2B19">
      <w:pPr>
        <w:pStyle w:val="ListParagraph"/>
        <w:spacing w:line="276" w:lineRule="auto"/>
        <w:ind w:left="540"/>
        <w:rPr>
          <w:rFonts w:ascii="Arial" w:hAnsi="Arial" w:cs="Arial"/>
          <w:sz w:val="22"/>
        </w:rPr>
      </w:pPr>
      <w:r w:rsidRPr="00DA4EFC">
        <w:rPr>
          <w:rFonts w:ascii="Arial" w:hAnsi="Arial" w:cs="Arial"/>
          <w:sz w:val="22"/>
        </w:rPr>
        <w:lastRenderedPageBreak/>
        <w:t>On submission of the case, a page will appear that display</w:t>
      </w:r>
      <w:r w:rsidR="000455E0" w:rsidRPr="00DA4EFC">
        <w:rPr>
          <w:rFonts w:ascii="Arial" w:hAnsi="Arial" w:cs="Arial"/>
          <w:sz w:val="22"/>
        </w:rPr>
        <w:t>s</w:t>
      </w:r>
      <w:r w:rsidR="009947E7" w:rsidRPr="00DA4EFC">
        <w:rPr>
          <w:rFonts w:ascii="Arial" w:hAnsi="Arial" w:cs="Arial"/>
          <w:sz w:val="22"/>
        </w:rPr>
        <w:t xml:space="preserve"> the</w:t>
      </w:r>
      <w:r w:rsidRPr="00DA4EFC">
        <w:rPr>
          <w:rFonts w:ascii="Arial" w:hAnsi="Arial" w:cs="Arial"/>
          <w:sz w:val="22"/>
        </w:rPr>
        <w:t xml:space="preserve"> details (Confirmation Message, Tracking ID, </w:t>
      </w:r>
      <w:proofErr w:type="gramStart"/>
      <w:r w:rsidRPr="00DA4EFC">
        <w:rPr>
          <w:rFonts w:ascii="Arial" w:hAnsi="Arial" w:cs="Arial"/>
          <w:sz w:val="22"/>
        </w:rPr>
        <w:t>Status</w:t>
      </w:r>
      <w:proofErr w:type="gramEnd"/>
      <w:r w:rsidRPr="00DA4EFC">
        <w:rPr>
          <w:rFonts w:ascii="Arial" w:hAnsi="Arial" w:cs="Arial"/>
          <w:sz w:val="22"/>
        </w:rPr>
        <w:t>)</w:t>
      </w:r>
    </w:p>
    <w:p w14:paraId="7460BE23" w14:textId="67F4353E" w:rsidR="007D7504" w:rsidRDefault="007D7504" w:rsidP="009A2B19">
      <w:pPr>
        <w:pStyle w:val="ListParagraph"/>
        <w:numPr>
          <w:ilvl w:val="0"/>
          <w:numId w:val="26"/>
        </w:numPr>
        <w:spacing w:after="0" w:line="276" w:lineRule="auto"/>
        <w:ind w:left="540" w:hanging="270"/>
        <w:rPr>
          <w:rFonts w:ascii="Arial" w:hAnsi="Arial" w:cs="Arial"/>
          <w:sz w:val="22"/>
        </w:rPr>
      </w:pPr>
      <w:r w:rsidRPr="00DA4EFC">
        <w:rPr>
          <w:rFonts w:ascii="Arial" w:hAnsi="Arial" w:cs="Arial"/>
          <w:sz w:val="22"/>
        </w:rPr>
        <w:t>To view the blocked case, click on the “View Case” button</w:t>
      </w:r>
    </w:p>
    <w:p w14:paraId="70736804" w14:textId="77777777" w:rsidR="009A2B19" w:rsidRPr="00DA4EFC" w:rsidRDefault="009A2B19" w:rsidP="009A2B19">
      <w:pPr>
        <w:pStyle w:val="ListParagraph"/>
        <w:spacing w:after="0" w:line="276" w:lineRule="auto"/>
        <w:ind w:left="540"/>
        <w:rPr>
          <w:rFonts w:ascii="Arial" w:hAnsi="Arial" w:cs="Arial"/>
          <w:sz w:val="22"/>
        </w:rPr>
      </w:pPr>
    </w:p>
    <w:p w14:paraId="697F879B" w14:textId="3118601A" w:rsidR="006D67E4" w:rsidRPr="00DA4EFC" w:rsidRDefault="00EE20F7" w:rsidP="009A2B19">
      <w:pPr>
        <w:pStyle w:val="Caption"/>
        <w:spacing w:after="0"/>
        <w:ind w:left="-990" w:right="-900"/>
        <w:jc w:val="center"/>
        <w:rPr>
          <w:rFonts w:ascii="Arial" w:hAnsi="Arial" w:cs="Arial"/>
        </w:rPr>
      </w:pPr>
      <w:bookmarkStart w:id="255" w:name="_Toc521445332"/>
      <w:bookmarkStart w:id="256" w:name="_Toc521487537"/>
      <w:bookmarkStart w:id="257" w:name="_Toc521665781"/>
      <w:bookmarkStart w:id="258" w:name="_Toc521666460"/>
      <w:bookmarkStart w:id="259" w:name="_Toc521666526"/>
      <w:r w:rsidRPr="00DA4EFC">
        <w:rPr>
          <w:rFonts w:ascii="Arial" w:eastAsia="Times New Roman" w:hAnsi="Arial" w:cs="Ari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A4EFC">
        <w:rPr>
          <w:rFonts w:ascii="Arial" w:hAnsi="Arial" w:cs="Arial"/>
          <w:noProof/>
        </w:rPr>
        <w:drawing>
          <wp:inline distT="0" distB="0" distL="0" distR="0" wp14:anchorId="3A0F631F" wp14:editId="66BF887D">
            <wp:extent cx="6969821" cy="2416810"/>
            <wp:effectExtent l="152400" t="152400" r="364490" b="364490"/>
            <wp:docPr id="33" name="Picture 33" descr="C:\Users\Momna Ali Shah\Desktop\lsds\1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omna Ali Shah\Desktop\lsds\12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76" b="6593"/>
                    <a:stretch/>
                  </pic:blipFill>
                  <pic:spPr bwMode="auto">
                    <a:xfrm>
                      <a:off x="0" y="0"/>
                      <a:ext cx="7021094" cy="24345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3FE57" w14:textId="625A1DBA" w:rsidR="00180292" w:rsidRPr="00DA4EFC" w:rsidRDefault="004E567E" w:rsidP="00AF15DC">
      <w:pPr>
        <w:pStyle w:val="F-FigureTitle"/>
        <w:jc w:val="center"/>
        <w:rPr>
          <w:noProof/>
        </w:rPr>
      </w:pPr>
      <w:bookmarkStart w:id="260" w:name="_Toc526513395"/>
      <w:bookmarkStart w:id="261" w:name="_Toc526513544"/>
      <w:bookmarkStart w:id="262" w:name="_Toc526513692"/>
      <w:bookmarkStart w:id="263" w:name="_Toc526764060"/>
      <w:bookmarkStart w:id="264" w:name="_Toc526767531"/>
      <w:bookmarkStart w:id="265" w:name="_Toc526769085"/>
      <w:r w:rsidRPr="00DA4EFC">
        <w:t xml:space="preserve">Figure </w:t>
      </w:r>
      <w:r w:rsidRPr="00DA4EFC">
        <w:fldChar w:fldCharType="begin"/>
      </w:r>
      <w:r w:rsidRPr="00DA4EFC">
        <w:instrText xml:space="preserve"> SEQ Figure \* ARABIC </w:instrText>
      </w:r>
      <w:r w:rsidRPr="00DA4EFC">
        <w:fldChar w:fldCharType="separate"/>
      </w:r>
      <w:r w:rsidR="00BD6170">
        <w:rPr>
          <w:noProof/>
        </w:rPr>
        <w:t>27</w:t>
      </w:r>
      <w:r w:rsidRPr="00DA4EFC">
        <w:fldChar w:fldCharType="end"/>
      </w:r>
      <w:r w:rsidR="00EF7A88" w:rsidRPr="00DA4EFC">
        <w:rPr>
          <w:noProof/>
        </w:rPr>
        <w:t>–</w:t>
      </w:r>
      <w:r w:rsidR="009A1A1F" w:rsidRPr="00DA4EFC">
        <w:rPr>
          <w:noProof/>
        </w:rPr>
        <w:t xml:space="preserve">View </w:t>
      </w:r>
      <w:r w:rsidR="00E758E9" w:rsidRPr="00DA4EFC">
        <w:rPr>
          <w:noProof/>
        </w:rPr>
        <w:t xml:space="preserve"> Blocked Cases</w:t>
      </w:r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</w:p>
    <w:p w14:paraId="3D32A1AA" w14:textId="77777777" w:rsidR="006A5CCB" w:rsidRPr="00DA4EFC" w:rsidRDefault="006A5CCB" w:rsidP="009947E7">
      <w:pPr>
        <w:rPr>
          <w:rFonts w:ascii="Arial" w:hAnsi="Arial" w:cs="Arial"/>
        </w:rPr>
      </w:pPr>
    </w:p>
    <w:p w14:paraId="5A70C6EE" w14:textId="77777777" w:rsidR="006A5CCB" w:rsidRPr="00DA4EFC" w:rsidRDefault="006A5CCB" w:rsidP="009947E7">
      <w:pPr>
        <w:rPr>
          <w:rFonts w:ascii="Arial" w:hAnsi="Arial" w:cs="Arial"/>
        </w:rPr>
      </w:pPr>
    </w:p>
    <w:p w14:paraId="338C7FF0" w14:textId="77777777" w:rsidR="006A5CCB" w:rsidRPr="00DA4EFC" w:rsidRDefault="006A5CCB" w:rsidP="009947E7">
      <w:pPr>
        <w:rPr>
          <w:rFonts w:ascii="Arial" w:hAnsi="Arial" w:cs="Arial"/>
        </w:rPr>
      </w:pPr>
    </w:p>
    <w:p w14:paraId="3014EE1C" w14:textId="77777777" w:rsidR="006A5CCB" w:rsidRPr="00DA4EFC" w:rsidRDefault="006A5CCB" w:rsidP="009947E7">
      <w:pPr>
        <w:rPr>
          <w:rFonts w:ascii="Arial" w:hAnsi="Arial" w:cs="Arial"/>
        </w:rPr>
      </w:pPr>
    </w:p>
    <w:p w14:paraId="2DFF6C6F" w14:textId="77777777" w:rsidR="006A5CCB" w:rsidRPr="00DA4EFC" w:rsidRDefault="006A5CCB" w:rsidP="009947E7">
      <w:pPr>
        <w:rPr>
          <w:rFonts w:ascii="Arial" w:hAnsi="Arial" w:cs="Arial"/>
        </w:rPr>
      </w:pPr>
    </w:p>
    <w:p w14:paraId="3AEFA402" w14:textId="77777777" w:rsidR="006A5CCB" w:rsidRPr="00DA4EFC" w:rsidRDefault="006A5CCB" w:rsidP="009947E7">
      <w:pPr>
        <w:rPr>
          <w:rFonts w:ascii="Arial" w:hAnsi="Arial" w:cs="Arial"/>
        </w:rPr>
      </w:pPr>
    </w:p>
    <w:p w14:paraId="1673B7B9" w14:textId="77777777" w:rsidR="006A5CCB" w:rsidRPr="00DA4EFC" w:rsidRDefault="006A5CCB" w:rsidP="009947E7">
      <w:pPr>
        <w:rPr>
          <w:rFonts w:ascii="Arial" w:hAnsi="Arial" w:cs="Arial"/>
        </w:rPr>
      </w:pPr>
    </w:p>
    <w:p w14:paraId="705BE342" w14:textId="77777777" w:rsidR="006A5CCB" w:rsidRPr="00DA4EFC" w:rsidRDefault="006A5CCB" w:rsidP="009947E7">
      <w:pPr>
        <w:rPr>
          <w:rFonts w:ascii="Arial" w:hAnsi="Arial" w:cs="Arial"/>
        </w:rPr>
      </w:pPr>
    </w:p>
    <w:p w14:paraId="102A5DE1" w14:textId="77777777" w:rsidR="006A5CCB" w:rsidRPr="00DA4EFC" w:rsidRDefault="006A5CCB" w:rsidP="009947E7">
      <w:pPr>
        <w:rPr>
          <w:rFonts w:ascii="Arial" w:hAnsi="Arial" w:cs="Arial"/>
        </w:rPr>
      </w:pPr>
    </w:p>
    <w:p w14:paraId="446040CD" w14:textId="77777777" w:rsidR="006A5CCB" w:rsidRPr="00DA4EFC" w:rsidRDefault="006A5CCB" w:rsidP="009947E7">
      <w:pPr>
        <w:rPr>
          <w:rFonts w:ascii="Arial" w:hAnsi="Arial" w:cs="Arial"/>
        </w:rPr>
      </w:pPr>
    </w:p>
    <w:p w14:paraId="3BA2DDED" w14:textId="77777777" w:rsidR="006A5CCB" w:rsidRPr="00DA4EFC" w:rsidRDefault="006A5CCB" w:rsidP="009947E7">
      <w:pPr>
        <w:rPr>
          <w:rFonts w:ascii="Arial" w:hAnsi="Arial" w:cs="Arial"/>
        </w:rPr>
      </w:pPr>
    </w:p>
    <w:p w14:paraId="7228A4B0" w14:textId="77777777" w:rsidR="006A5CCB" w:rsidRPr="00DA4EFC" w:rsidRDefault="006A5CCB" w:rsidP="009947E7">
      <w:pPr>
        <w:rPr>
          <w:rFonts w:ascii="Arial" w:hAnsi="Arial" w:cs="Arial"/>
        </w:rPr>
      </w:pPr>
    </w:p>
    <w:p w14:paraId="1C42DABE" w14:textId="77777777" w:rsidR="006A5CCB" w:rsidRPr="00DA4EFC" w:rsidRDefault="006A5CCB" w:rsidP="009947E7">
      <w:pPr>
        <w:rPr>
          <w:rFonts w:ascii="Arial" w:hAnsi="Arial" w:cs="Arial"/>
        </w:rPr>
      </w:pPr>
    </w:p>
    <w:p w14:paraId="4BCE6697" w14:textId="77777777" w:rsidR="006A5CCB" w:rsidRPr="00DA4EFC" w:rsidRDefault="006A5CCB" w:rsidP="009947E7">
      <w:pPr>
        <w:rPr>
          <w:rFonts w:ascii="Arial" w:hAnsi="Arial" w:cs="Arial"/>
        </w:rPr>
      </w:pPr>
    </w:p>
    <w:p w14:paraId="1D01787B" w14:textId="77777777" w:rsidR="009A2B19" w:rsidRPr="00DA4EFC" w:rsidRDefault="009A2B19" w:rsidP="009947E7">
      <w:pPr>
        <w:rPr>
          <w:rFonts w:ascii="Arial" w:hAnsi="Arial" w:cs="Arial"/>
        </w:rPr>
      </w:pPr>
    </w:p>
    <w:p w14:paraId="3F2897C9" w14:textId="1DF0F4F1" w:rsidR="00463106" w:rsidRPr="009A2B19" w:rsidRDefault="00227C77" w:rsidP="009A2B19">
      <w:pPr>
        <w:pStyle w:val="Heading2"/>
        <w:numPr>
          <w:ilvl w:val="3"/>
          <w:numId w:val="18"/>
        </w:numPr>
        <w:spacing w:line="276" w:lineRule="auto"/>
        <w:ind w:left="180" w:hanging="900"/>
        <w:rPr>
          <w:rFonts w:ascii="Arial" w:hAnsi="Arial" w:cs="Arial"/>
          <w:b/>
          <w:color w:val="auto"/>
          <w:sz w:val="24"/>
          <w:szCs w:val="24"/>
        </w:rPr>
      </w:pPr>
      <w:bookmarkStart w:id="266" w:name="_Recover"/>
      <w:bookmarkStart w:id="267" w:name="_Recover_Case"/>
      <w:bookmarkEnd w:id="266"/>
      <w:bookmarkEnd w:id="267"/>
      <w:r w:rsidRPr="009A2B19">
        <w:rPr>
          <w:rFonts w:ascii="Arial" w:hAnsi="Arial" w:cs="Arial"/>
          <w:b/>
          <w:color w:val="auto"/>
          <w:sz w:val="24"/>
          <w:szCs w:val="24"/>
        </w:rPr>
        <w:lastRenderedPageBreak/>
        <w:t xml:space="preserve"> </w:t>
      </w:r>
      <w:bookmarkStart w:id="268" w:name="_Toc527627090"/>
      <w:r w:rsidRPr="009A2B19">
        <w:rPr>
          <w:rFonts w:ascii="Arial" w:hAnsi="Arial" w:cs="Arial"/>
          <w:b/>
          <w:color w:val="auto"/>
          <w:sz w:val="24"/>
          <w:szCs w:val="24"/>
        </w:rPr>
        <w:t>Recover</w:t>
      </w:r>
      <w:r w:rsidR="00455876" w:rsidRPr="009A2B19">
        <w:rPr>
          <w:rFonts w:ascii="Arial" w:hAnsi="Arial" w:cs="Arial"/>
          <w:b/>
          <w:color w:val="auto"/>
          <w:sz w:val="24"/>
          <w:szCs w:val="24"/>
        </w:rPr>
        <w:t xml:space="preserve"> Case</w:t>
      </w:r>
      <w:bookmarkEnd w:id="268"/>
    </w:p>
    <w:p w14:paraId="3DB36D91" w14:textId="0ACEDC52" w:rsidR="00227C77" w:rsidRPr="009A2B19" w:rsidRDefault="00DA4EFC" w:rsidP="009A2B19">
      <w:pPr>
        <w:spacing w:before="240"/>
        <w:ind w:firstLine="540"/>
        <w:rPr>
          <w:rFonts w:ascii="Arial" w:hAnsi="Arial" w:cs="Arial"/>
          <w:sz w:val="22"/>
        </w:rPr>
      </w:pPr>
      <w:r w:rsidRPr="009A2B19">
        <w:rPr>
          <w:rFonts w:ascii="Arial" w:hAnsi="Arial" w:cs="Arial"/>
          <w:sz w:val="22"/>
        </w:rPr>
        <w:t>Perform</w:t>
      </w:r>
      <w:r w:rsidR="00FD3819" w:rsidRPr="009A2B19">
        <w:rPr>
          <w:rFonts w:ascii="Arial" w:hAnsi="Arial" w:cs="Arial"/>
          <w:sz w:val="22"/>
        </w:rPr>
        <w:t xml:space="preserve"> step 1</w:t>
      </w:r>
      <w:r w:rsidR="009A2B19">
        <w:rPr>
          <w:rFonts w:ascii="Arial" w:hAnsi="Arial" w:cs="Arial"/>
          <w:sz w:val="22"/>
        </w:rPr>
        <w:t>.</w:t>
      </w:r>
    </w:p>
    <w:p w14:paraId="4A49133A" w14:textId="18A4A285" w:rsidR="009A2B19" w:rsidRDefault="00074DE6" w:rsidP="009A2B19">
      <w:pPr>
        <w:pStyle w:val="Caption"/>
        <w:numPr>
          <w:ilvl w:val="0"/>
          <w:numId w:val="27"/>
        </w:numPr>
        <w:spacing w:after="0"/>
        <w:ind w:left="540" w:hanging="270"/>
        <w:rPr>
          <w:rFonts w:ascii="Arial" w:hAnsi="Arial" w:cs="Arial"/>
          <w:i w:val="0"/>
          <w:color w:val="auto"/>
          <w:sz w:val="22"/>
          <w:szCs w:val="22"/>
        </w:rPr>
      </w:pPr>
      <w:r w:rsidRPr="00DA4EFC">
        <w:rPr>
          <w:rFonts w:ascii="Arial" w:hAnsi="Arial" w:cs="Arial"/>
          <w:i w:val="0"/>
          <w:color w:val="auto"/>
          <w:sz w:val="22"/>
          <w:szCs w:val="22"/>
        </w:rPr>
        <w:t xml:space="preserve">To </w:t>
      </w:r>
      <w:r w:rsidR="00227C77" w:rsidRPr="00DA4EFC">
        <w:rPr>
          <w:rFonts w:ascii="Arial" w:hAnsi="Arial" w:cs="Arial"/>
          <w:i w:val="0"/>
          <w:color w:val="auto"/>
          <w:sz w:val="22"/>
          <w:szCs w:val="22"/>
        </w:rPr>
        <w:t xml:space="preserve">change </w:t>
      </w:r>
      <w:r w:rsidR="00724123" w:rsidRPr="00DA4EFC">
        <w:rPr>
          <w:rFonts w:ascii="Arial" w:hAnsi="Arial" w:cs="Arial"/>
          <w:i w:val="0"/>
          <w:color w:val="auto"/>
          <w:sz w:val="22"/>
          <w:szCs w:val="22"/>
        </w:rPr>
        <w:t xml:space="preserve">status </w:t>
      </w:r>
      <w:r w:rsidR="00582BAB" w:rsidRPr="00DA4EFC">
        <w:rPr>
          <w:rFonts w:ascii="Arial" w:hAnsi="Arial" w:cs="Arial"/>
          <w:i w:val="0"/>
          <w:color w:val="auto"/>
          <w:sz w:val="22"/>
          <w:szCs w:val="22"/>
        </w:rPr>
        <w:t xml:space="preserve">of the case from </w:t>
      </w:r>
      <w:r w:rsidR="00A70501" w:rsidRPr="00DA4EFC">
        <w:rPr>
          <w:rFonts w:ascii="Arial" w:hAnsi="Arial" w:cs="Arial"/>
          <w:i w:val="0"/>
          <w:color w:val="auto"/>
          <w:sz w:val="22"/>
          <w:szCs w:val="22"/>
        </w:rPr>
        <w:t>p</w:t>
      </w:r>
      <w:r w:rsidR="002C54A0" w:rsidRPr="00DA4EFC">
        <w:rPr>
          <w:rFonts w:ascii="Arial" w:hAnsi="Arial" w:cs="Arial"/>
          <w:i w:val="0"/>
          <w:color w:val="auto"/>
          <w:sz w:val="22"/>
          <w:szCs w:val="22"/>
        </w:rPr>
        <w:t xml:space="preserve">ending to </w:t>
      </w:r>
      <w:r w:rsidR="00A70501" w:rsidRPr="00DA4EFC">
        <w:rPr>
          <w:rFonts w:ascii="Arial" w:hAnsi="Arial" w:cs="Arial"/>
          <w:i w:val="0"/>
          <w:color w:val="auto"/>
          <w:sz w:val="22"/>
          <w:szCs w:val="22"/>
        </w:rPr>
        <w:t>r</w:t>
      </w:r>
      <w:r w:rsidR="002C54A0" w:rsidRPr="00DA4EFC">
        <w:rPr>
          <w:rFonts w:ascii="Arial" w:hAnsi="Arial" w:cs="Arial"/>
          <w:i w:val="0"/>
          <w:color w:val="auto"/>
          <w:sz w:val="22"/>
          <w:szCs w:val="22"/>
        </w:rPr>
        <w:t>ecover</w:t>
      </w:r>
      <w:r w:rsidRPr="00DA4EFC">
        <w:rPr>
          <w:rFonts w:ascii="Arial" w:hAnsi="Arial" w:cs="Arial"/>
          <w:i w:val="0"/>
          <w:color w:val="auto"/>
          <w:sz w:val="22"/>
          <w:szCs w:val="22"/>
        </w:rPr>
        <w:t xml:space="preserve">, click on the </w:t>
      </w:r>
      <w:r w:rsidR="00A170B1" w:rsidRPr="00DA4EFC">
        <w:rPr>
          <w:rFonts w:ascii="Arial" w:hAnsi="Arial" w:cs="Arial"/>
          <w:i w:val="0"/>
          <w:color w:val="auto"/>
          <w:sz w:val="22"/>
          <w:szCs w:val="22"/>
        </w:rPr>
        <w:t>“</w:t>
      </w:r>
      <w:r w:rsidRPr="00DA4EFC">
        <w:rPr>
          <w:rFonts w:ascii="Arial" w:hAnsi="Arial" w:cs="Arial"/>
          <w:i w:val="0"/>
          <w:color w:val="auto"/>
          <w:sz w:val="22"/>
          <w:szCs w:val="22"/>
        </w:rPr>
        <w:t>Recover</w:t>
      </w:r>
      <w:r w:rsidR="00A170B1" w:rsidRPr="00DA4EFC">
        <w:rPr>
          <w:rFonts w:ascii="Arial" w:hAnsi="Arial" w:cs="Arial"/>
          <w:i w:val="0"/>
          <w:color w:val="auto"/>
          <w:sz w:val="22"/>
          <w:szCs w:val="22"/>
        </w:rPr>
        <w:t>”</w:t>
      </w:r>
      <w:r w:rsidR="00227C77" w:rsidRPr="00DA4EFC">
        <w:rPr>
          <w:rFonts w:ascii="Arial" w:hAnsi="Arial" w:cs="Arial"/>
          <w:i w:val="0"/>
          <w:color w:val="auto"/>
          <w:sz w:val="22"/>
          <w:szCs w:val="22"/>
        </w:rPr>
        <w:t xml:space="preserve"> button</w:t>
      </w:r>
      <w:r w:rsidR="00051F3B" w:rsidRPr="00DA4EFC">
        <w:rPr>
          <w:rFonts w:ascii="Arial" w:hAnsi="Arial" w:cs="Arial"/>
          <w:i w:val="0"/>
          <w:color w:val="auto"/>
          <w:sz w:val="22"/>
          <w:szCs w:val="22"/>
        </w:rPr>
        <w:t xml:space="preserve">. This </w:t>
      </w:r>
      <w:r w:rsidR="00227C77" w:rsidRPr="00DA4EFC">
        <w:rPr>
          <w:rFonts w:ascii="Arial" w:hAnsi="Arial" w:cs="Arial"/>
          <w:i w:val="0"/>
          <w:color w:val="auto"/>
          <w:sz w:val="22"/>
          <w:szCs w:val="22"/>
        </w:rPr>
        <w:t xml:space="preserve">will remove </w:t>
      </w:r>
      <w:r w:rsidR="003E07CE">
        <w:rPr>
          <w:rFonts w:ascii="Arial" w:hAnsi="Arial" w:cs="Arial"/>
          <w:i w:val="0"/>
          <w:color w:val="auto"/>
          <w:sz w:val="22"/>
          <w:szCs w:val="22"/>
        </w:rPr>
        <w:t xml:space="preserve">the respective case from pending </w:t>
      </w:r>
    </w:p>
    <w:p w14:paraId="24F66762" w14:textId="77777777" w:rsidR="009A2B19" w:rsidRPr="009A2B19" w:rsidRDefault="009A2B19" w:rsidP="009A2B19">
      <w:pPr>
        <w:spacing w:after="0"/>
      </w:pPr>
    </w:p>
    <w:p w14:paraId="13C0E7AD" w14:textId="3939BAAE" w:rsidR="006D67E4" w:rsidRPr="00DA4EFC" w:rsidRDefault="009A2B19" w:rsidP="009A2B19">
      <w:pPr>
        <w:pStyle w:val="Caption"/>
        <w:spacing w:after="0"/>
        <w:ind w:left="-1080" w:right="-900"/>
        <w:jc w:val="center"/>
        <w:rPr>
          <w:rFonts w:ascii="Arial" w:hAnsi="Arial" w:cs="Arial"/>
        </w:rPr>
      </w:pPr>
      <w:bookmarkStart w:id="269" w:name="_Toc521445333"/>
      <w:bookmarkStart w:id="270" w:name="_Toc521487538"/>
      <w:bookmarkStart w:id="271" w:name="_Toc521665782"/>
      <w:bookmarkStart w:id="272" w:name="_Toc521666461"/>
      <w:bookmarkStart w:id="273" w:name="_Toc521666527"/>
      <w:r w:rsidRPr="009A2B19">
        <w:rPr>
          <w:rFonts w:ascii="Arial" w:hAnsi="Arial" w:cs="Arial"/>
          <w:noProof/>
        </w:rPr>
        <w:drawing>
          <wp:inline distT="0" distB="0" distL="0" distR="0" wp14:anchorId="3C4245BA" wp14:editId="0A9637AD">
            <wp:extent cx="7066381" cy="2371725"/>
            <wp:effectExtent l="152400" t="152400" r="363220" b="352425"/>
            <wp:docPr id="20" name="Picture 20" descr="C:\Users\Momna Ali Shah\Desktop\LSDS CHANGES\LSDS6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omna Ali Shah\Desktop\LSDS CHANGES\LSDS6.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33" b="64827"/>
                    <a:stretch/>
                  </pic:blipFill>
                  <pic:spPr bwMode="auto">
                    <a:xfrm>
                      <a:off x="0" y="0"/>
                      <a:ext cx="7081659" cy="23768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854B2" w14:textId="76732019" w:rsidR="00A170B1" w:rsidRPr="00DA4EFC" w:rsidRDefault="004E567E" w:rsidP="00AF15DC">
      <w:pPr>
        <w:pStyle w:val="F-FigureTitle"/>
        <w:jc w:val="center"/>
      </w:pPr>
      <w:bookmarkStart w:id="274" w:name="_Toc526513396"/>
      <w:bookmarkStart w:id="275" w:name="_Toc526513545"/>
      <w:bookmarkStart w:id="276" w:name="_Toc526513693"/>
      <w:bookmarkStart w:id="277" w:name="_Toc526764061"/>
      <w:bookmarkStart w:id="278" w:name="_Toc526767532"/>
      <w:bookmarkStart w:id="279" w:name="_Toc526769086"/>
      <w:r w:rsidRPr="00DA4EFC">
        <w:t xml:space="preserve">Figure </w:t>
      </w:r>
      <w:r w:rsidRPr="00DA4EFC">
        <w:fldChar w:fldCharType="begin"/>
      </w:r>
      <w:r w:rsidRPr="00DA4EFC">
        <w:instrText xml:space="preserve"> SEQ Figure \* ARABIC </w:instrText>
      </w:r>
      <w:r w:rsidRPr="00DA4EFC">
        <w:fldChar w:fldCharType="separate"/>
      </w:r>
      <w:r w:rsidR="00BD6170">
        <w:rPr>
          <w:noProof/>
        </w:rPr>
        <w:t>28</w:t>
      </w:r>
      <w:r w:rsidRPr="00DA4EFC">
        <w:fldChar w:fldCharType="end"/>
      </w:r>
      <w:r w:rsidR="00EF7A88" w:rsidRPr="00DA4EFC">
        <w:rPr>
          <w:noProof/>
        </w:rPr>
        <w:t>–</w:t>
      </w:r>
      <w:r w:rsidR="00E758E9" w:rsidRPr="00DA4EFC">
        <w:rPr>
          <w:noProof/>
        </w:rPr>
        <w:t>Recover Case</w:t>
      </w:r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</w:p>
    <w:p w14:paraId="58CDFA7E" w14:textId="77777777" w:rsidR="00A53767" w:rsidRPr="00DA4EFC" w:rsidRDefault="00A53767" w:rsidP="009A2B19">
      <w:pPr>
        <w:spacing w:after="0"/>
        <w:rPr>
          <w:rFonts w:ascii="Arial" w:hAnsi="Arial" w:cs="Arial"/>
        </w:rPr>
      </w:pPr>
    </w:p>
    <w:p w14:paraId="710F8BD0" w14:textId="77777777" w:rsidR="00A53767" w:rsidRPr="00DA4EFC" w:rsidRDefault="00A53767" w:rsidP="009947E7">
      <w:pPr>
        <w:rPr>
          <w:rFonts w:ascii="Arial" w:hAnsi="Arial" w:cs="Arial"/>
        </w:rPr>
      </w:pPr>
    </w:p>
    <w:p w14:paraId="7C7394CF" w14:textId="77777777" w:rsidR="00A53767" w:rsidRPr="00DA4EFC" w:rsidRDefault="00A53767" w:rsidP="009947E7">
      <w:pPr>
        <w:rPr>
          <w:rFonts w:ascii="Arial" w:hAnsi="Arial" w:cs="Arial"/>
        </w:rPr>
      </w:pPr>
    </w:p>
    <w:p w14:paraId="7920B8EA" w14:textId="77777777" w:rsidR="00A53767" w:rsidRPr="00DA4EFC" w:rsidRDefault="00A53767" w:rsidP="009947E7">
      <w:pPr>
        <w:rPr>
          <w:rFonts w:ascii="Arial" w:hAnsi="Arial" w:cs="Arial"/>
        </w:rPr>
      </w:pPr>
    </w:p>
    <w:p w14:paraId="7762E29D" w14:textId="77777777" w:rsidR="00A53767" w:rsidRPr="00DA4EFC" w:rsidRDefault="00A53767" w:rsidP="009947E7">
      <w:pPr>
        <w:rPr>
          <w:rFonts w:ascii="Arial" w:hAnsi="Arial" w:cs="Arial"/>
        </w:rPr>
      </w:pPr>
    </w:p>
    <w:p w14:paraId="279C99BF" w14:textId="77777777" w:rsidR="00A53767" w:rsidRPr="00DA4EFC" w:rsidRDefault="00A53767" w:rsidP="009947E7">
      <w:pPr>
        <w:rPr>
          <w:rFonts w:ascii="Arial" w:hAnsi="Arial" w:cs="Arial"/>
        </w:rPr>
      </w:pPr>
    </w:p>
    <w:p w14:paraId="3DC2FFD7" w14:textId="77777777" w:rsidR="00A53767" w:rsidRPr="00DA4EFC" w:rsidRDefault="00A53767" w:rsidP="009947E7">
      <w:pPr>
        <w:rPr>
          <w:rFonts w:ascii="Arial" w:hAnsi="Arial" w:cs="Arial"/>
        </w:rPr>
      </w:pPr>
    </w:p>
    <w:p w14:paraId="7CDDB192" w14:textId="77777777" w:rsidR="00A53767" w:rsidRPr="00DA4EFC" w:rsidRDefault="00A53767" w:rsidP="009947E7">
      <w:pPr>
        <w:rPr>
          <w:rFonts w:ascii="Arial" w:hAnsi="Arial" w:cs="Arial"/>
        </w:rPr>
      </w:pPr>
    </w:p>
    <w:p w14:paraId="5FF21F67" w14:textId="77777777" w:rsidR="00A53767" w:rsidRPr="00DA4EFC" w:rsidRDefault="00A53767" w:rsidP="009947E7">
      <w:pPr>
        <w:rPr>
          <w:rFonts w:ascii="Arial" w:hAnsi="Arial" w:cs="Arial"/>
        </w:rPr>
      </w:pPr>
    </w:p>
    <w:p w14:paraId="66ABABE0" w14:textId="77777777" w:rsidR="00A53767" w:rsidRPr="00DA4EFC" w:rsidRDefault="00A53767" w:rsidP="009947E7">
      <w:pPr>
        <w:rPr>
          <w:rFonts w:ascii="Arial" w:hAnsi="Arial" w:cs="Arial"/>
        </w:rPr>
      </w:pPr>
    </w:p>
    <w:p w14:paraId="14187E2E" w14:textId="77777777" w:rsidR="00770D53" w:rsidRPr="00DA4EFC" w:rsidRDefault="00770D53" w:rsidP="009947E7">
      <w:pPr>
        <w:rPr>
          <w:rFonts w:ascii="Arial" w:hAnsi="Arial" w:cs="Arial"/>
        </w:rPr>
      </w:pPr>
    </w:p>
    <w:p w14:paraId="7F4CBE74" w14:textId="77777777" w:rsidR="00A53767" w:rsidRDefault="00A53767" w:rsidP="009947E7">
      <w:pPr>
        <w:rPr>
          <w:rFonts w:ascii="Arial" w:hAnsi="Arial" w:cs="Arial"/>
        </w:rPr>
      </w:pPr>
    </w:p>
    <w:p w14:paraId="23CEB217" w14:textId="77777777" w:rsidR="00DA4EFC" w:rsidRPr="00DA4EFC" w:rsidRDefault="00DA4EFC" w:rsidP="009947E7">
      <w:pPr>
        <w:rPr>
          <w:rFonts w:ascii="Arial" w:hAnsi="Arial" w:cs="Arial"/>
        </w:rPr>
      </w:pPr>
    </w:p>
    <w:p w14:paraId="6AB07553" w14:textId="77777777" w:rsidR="009A2B19" w:rsidRDefault="009A2B19" w:rsidP="0022084D">
      <w:pPr>
        <w:rPr>
          <w:rFonts w:ascii="Arial" w:hAnsi="Arial" w:cs="Arial"/>
        </w:rPr>
      </w:pPr>
    </w:p>
    <w:p w14:paraId="212B21F5" w14:textId="77777777" w:rsidR="00BD6170" w:rsidRDefault="00BD6170" w:rsidP="0022084D">
      <w:pPr>
        <w:rPr>
          <w:rFonts w:ascii="Arial" w:hAnsi="Arial" w:cs="Arial"/>
        </w:rPr>
      </w:pPr>
      <w:bookmarkStart w:id="280" w:name="_GoBack"/>
      <w:bookmarkEnd w:id="280"/>
    </w:p>
    <w:p w14:paraId="727256DE" w14:textId="77777777" w:rsidR="00AF15DC" w:rsidRPr="00DA4EFC" w:rsidRDefault="00AF15DC" w:rsidP="0022084D">
      <w:pPr>
        <w:rPr>
          <w:rFonts w:ascii="Arial" w:hAnsi="Arial" w:cs="Arial"/>
        </w:rPr>
      </w:pPr>
    </w:p>
    <w:p w14:paraId="475214D0" w14:textId="654391A6" w:rsidR="00A170B1" w:rsidRPr="00DA4EFC" w:rsidRDefault="00A170B1" w:rsidP="009A2B19">
      <w:pPr>
        <w:pStyle w:val="Caption"/>
        <w:numPr>
          <w:ilvl w:val="0"/>
          <w:numId w:val="27"/>
        </w:numPr>
        <w:spacing w:after="0"/>
        <w:ind w:left="540" w:hanging="270"/>
        <w:rPr>
          <w:rFonts w:ascii="Arial" w:hAnsi="Arial" w:cs="Arial"/>
          <w:i w:val="0"/>
          <w:color w:val="auto"/>
          <w:sz w:val="22"/>
          <w:szCs w:val="22"/>
        </w:rPr>
      </w:pPr>
      <w:r w:rsidRPr="00DA4EFC">
        <w:rPr>
          <w:rFonts w:ascii="Arial" w:hAnsi="Arial" w:cs="Arial"/>
          <w:i w:val="0"/>
          <w:color w:val="auto"/>
          <w:sz w:val="22"/>
          <w:szCs w:val="22"/>
        </w:rPr>
        <w:lastRenderedPageBreak/>
        <w:t xml:space="preserve">The system prompts </w:t>
      </w:r>
      <w:r w:rsidR="00AE2436" w:rsidRPr="00DA4EFC">
        <w:rPr>
          <w:rFonts w:ascii="Arial" w:hAnsi="Arial" w:cs="Arial"/>
          <w:i w:val="0"/>
          <w:color w:val="auto"/>
          <w:sz w:val="22"/>
          <w:szCs w:val="22"/>
        </w:rPr>
        <w:t xml:space="preserve">to </w:t>
      </w:r>
      <w:r w:rsidR="00FC7D02" w:rsidRPr="00DA4EFC">
        <w:rPr>
          <w:rFonts w:ascii="Arial" w:hAnsi="Arial" w:cs="Arial"/>
          <w:i w:val="0"/>
          <w:color w:val="auto"/>
          <w:sz w:val="22"/>
          <w:szCs w:val="22"/>
        </w:rPr>
        <w:t>add</w:t>
      </w:r>
      <w:r w:rsidR="00C542D1" w:rsidRPr="00DA4EFC">
        <w:rPr>
          <w:rFonts w:ascii="Arial" w:hAnsi="Arial" w:cs="Arial"/>
          <w:i w:val="0"/>
          <w:color w:val="auto"/>
          <w:sz w:val="22"/>
          <w:szCs w:val="22"/>
        </w:rPr>
        <w:t xml:space="preserve"> c</w:t>
      </w:r>
      <w:r w:rsidR="00FC7D02" w:rsidRPr="00DA4EFC">
        <w:rPr>
          <w:rFonts w:ascii="Arial" w:hAnsi="Arial" w:cs="Arial"/>
          <w:i w:val="0"/>
          <w:color w:val="auto"/>
          <w:sz w:val="22"/>
          <w:szCs w:val="22"/>
        </w:rPr>
        <w:t>omment</w:t>
      </w:r>
      <w:r w:rsidR="0012513A" w:rsidRPr="00DA4EFC">
        <w:rPr>
          <w:rFonts w:ascii="Arial" w:hAnsi="Arial" w:cs="Arial"/>
          <w:i w:val="0"/>
          <w:color w:val="auto"/>
          <w:sz w:val="22"/>
          <w:szCs w:val="22"/>
        </w:rPr>
        <w:t>s, enter relevant comments</w:t>
      </w:r>
    </w:p>
    <w:p w14:paraId="5B6D90F2" w14:textId="3C7F07B5" w:rsidR="00AC0820" w:rsidRDefault="00A170B1" w:rsidP="009A2B19">
      <w:pPr>
        <w:pStyle w:val="Caption"/>
        <w:numPr>
          <w:ilvl w:val="0"/>
          <w:numId w:val="27"/>
        </w:numPr>
        <w:spacing w:after="0"/>
        <w:ind w:left="540" w:hanging="270"/>
        <w:rPr>
          <w:rFonts w:ascii="Arial" w:hAnsi="Arial" w:cs="Arial"/>
          <w:i w:val="0"/>
          <w:color w:val="auto"/>
          <w:sz w:val="22"/>
          <w:szCs w:val="22"/>
        </w:rPr>
      </w:pPr>
      <w:r w:rsidRPr="00DA4EFC">
        <w:rPr>
          <w:rFonts w:ascii="Arial" w:hAnsi="Arial" w:cs="Arial"/>
          <w:i w:val="0"/>
          <w:color w:val="auto"/>
          <w:sz w:val="22"/>
          <w:szCs w:val="22"/>
        </w:rPr>
        <w:t>Click on the “Submit” button</w:t>
      </w:r>
    </w:p>
    <w:p w14:paraId="62DE7A90" w14:textId="77777777" w:rsidR="003E44E9" w:rsidRPr="003E44E9" w:rsidRDefault="003E44E9" w:rsidP="003E44E9"/>
    <w:p w14:paraId="38748D41" w14:textId="7AA4AF46" w:rsidR="00AC0820" w:rsidRPr="00DA4EFC" w:rsidRDefault="009A2B19" w:rsidP="009A2B19">
      <w:pPr>
        <w:pStyle w:val="Caption"/>
        <w:spacing w:after="0"/>
        <w:ind w:left="-1170"/>
        <w:jc w:val="center"/>
        <w:rPr>
          <w:rFonts w:ascii="Arial" w:hAnsi="Arial" w:cs="Arial"/>
        </w:rPr>
      </w:pPr>
      <w:bookmarkStart w:id="281" w:name="_Toc521445334"/>
      <w:bookmarkStart w:id="282" w:name="_Toc521487539"/>
      <w:bookmarkStart w:id="283" w:name="_Toc521665783"/>
      <w:bookmarkStart w:id="284" w:name="_Toc521666462"/>
      <w:bookmarkStart w:id="285" w:name="_Toc521666528"/>
      <w:r w:rsidRPr="00DA4EFC">
        <w:rPr>
          <w:rFonts w:ascii="Arial" w:hAnsi="Arial" w:cs="Arial"/>
          <w:noProof/>
        </w:rPr>
        <w:drawing>
          <wp:inline distT="0" distB="0" distL="0" distR="0" wp14:anchorId="1AE50253" wp14:editId="072E7A72">
            <wp:extent cx="7010400" cy="2889531"/>
            <wp:effectExtent l="152400" t="152400" r="361950" b="368300"/>
            <wp:docPr id="38" name="Picture 38" descr="C:\Users\Momna Ali Shah\Desktop\LSDS CHANGES\56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omna Ali Shah\Desktop\LSDS CHANGES\56.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829"/>
                    <a:stretch/>
                  </pic:blipFill>
                  <pic:spPr bwMode="auto">
                    <a:xfrm>
                      <a:off x="0" y="0"/>
                      <a:ext cx="7026210" cy="28960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39E39" w14:textId="05B4C429" w:rsidR="00526031" w:rsidRPr="00DA4EFC" w:rsidRDefault="004E567E" w:rsidP="00AF15DC">
      <w:pPr>
        <w:pStyle w:val="F-FigureTitle"/>
        <w:spacing w:before="0"/>
        <w:jc w:val="center"/>
        <w:rPr>
          <w:noProof/>
        </w:rPr>
      </w:pPr>
      <w:bookmarkStart w:id="286" w:name="_Toc526513397"/>
      <w:bookmarkStart w:id="287" w:name="_Toc526513546"/>
      <w:bookmarkStart w:id="288" w:name="_Toc526513694"/>
      <w:bookmarkStart w:id="289" w:name="_Toc526764062"/>
      <w:bookmarkStart w:id="290" w:name="_Toc526767533"/>
      <w:bookmarkStart w:id="291" w:name="_Toc526769087"/>
      <w:r w:rsidRPr="00DA4EFC">
        <w:t xml:space="preserve">Figure </w:t>
      </w:r>
      <w:r w:rsidRPr="00DA4EFC">
        <w:fldChar w:fldCharType="begin"/>
      </w:r>
      <w:r w:rsidRPr="00DA4EFC">
        <w:instrText xml:space="preserve"> SEQ Figure \* ARABIC </w:instrText>
      </w:r>
      <w:r w:rsidRPr="00DA4EFC">
        <w:fldChar w:fldCharType="separate"/>
      </w:r>
      <w:r w:rsidR="00BD6170">
        <w:rPr>
          <w:noProof/>
        </w:rPr>
        <w:t>29</w:t>
      </w:r>
      <w:r w:rsidRPr="00DA4EFC">
        <w:fldChar w:fldCharType="end"/>
      </w:r>
      <w:r w:rsidR="00EF7A88" w:rsidRPr="00DA4EFC">
        <w:rPr>
          <w:noProof/>
        </w:rPr>
        <w:t>–</w:t>
      </w:r>
      <w:r w:rsidR="00BA026E" w:rsidRPr="00DA4EFC">
        <w:rPr>
          <w:noProof/>
        </w:rPr>
        <w:t>Add</w:t>
      </w:r>
      <w:r w:rsidR="00E758E9" w:rsidRPr="00DA4EFC">
        <w:rPr>
          <w:noProof/>
        </w:rPr>
        <w:t xml:space="preserve"> Comments</w:t>
      </w:r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</w:p>
    <w:p w14:paraId="31D29617" w14:textId="513BA376" w:rsidR="005F307F" w:rsidRPr="00DA4EFC" w:rsidRDefault="005F307F" w:rsidP="009A2B19">
      <w:pPr>
        <w:pStyle w:val="ListParagraph"/>
        <w:tabs>
          <w:tab w:val="left" w:pos="360"/>
        </w:tabs>
        <w:spacing w:line="276" w:lineRule="auto"/>
        <w:ind w:left="540"/>
        <w:rPr>
          <w:rFonts w:ascii="Arial" w:hAnsi="Arial" w:cs="Arial"/>
          <w:sz w:val="22"/>
        </w:rPr>
      </w:pPr>
      <w:r w:rsidRPr="00DA4EFC">
        <w:rPr>
          <w:rFonts w:ascii="Arial" w:hAnsi="Arial" w:cs="Arial"/>
          <w:sz w:val="22"/>
        </w:rPr>
        <w:t>On submission of the case, a page will appear that display</w:t>
      </w:r>
      <w:r w:rsidR="00447B87" w:rsidRPr="00DA4EFC">
        <w:rPr>
          <w:rFonts w:ascii="Arial" w:hAnsi="Arial" w:cs="Arial"/>
          <w:sz w:val="22"/>
        </w:rPr>
        <w:t>s</w:t>
      </w:r>
      <w:r w:rsidR="009947E7" w:rsidRPr="00DA4EFC">
        <w:rPr>
          <w:rFonts w:ascii="Arial" w:hAnsi="Arial" w:cs="Arial"/>
          <w:sz w:val="22"/>
        </w:rPr>
        <w:t xml:space="preserve"> the</w:t>
      </w:r>
      <w:r w:rsidRPr="00DA4EFC">
        <w:rPr>
          <w:rFonts w:ascii="Arial" w:hAnsi="Arial" w:cs="Arial"/>
          <w:sz w:val="22"/>
        </w:rPr>
        <w:t xml:space="preserve"> details (Confirmation Message, Tracking ID, </w:t>
      </w:r>
      <w:proofErr w:type="gramStart"/>
      <w:r w:rsidRPr="00DA4EFC">
        <w:rPr>
          <w:rFonts w:ascii="Arial" w:hAnsi="Arial" w:cs="Arial"/>
          <w:sz w:val="22"/>
        </w:rPr>
        <w:t>Status</w:t>
      </w:r>
      <w:proofErr w:type="gramEnd"/>
      <w:r w:rsidRPr="00DA4EFC">
        <w:rPr>
          <w:rFonts w:ascii="Arial" w:hAnsi="Arial" w:cs="Arial"/>
          <w:sz w:val="22"/>
        </w:rPr>
        <w:t>)</w:t>
      </w:r>
    </w:p>
    <w:p w14:paraId="3149FEED" w14:textId="7F256588" w:rsidR="009A2B19" w:rsidRPr="009A2B19" w:rsidRDefault="005F307F" w:rsidP="009A2B19">
      <w:pPr>
        <w:pStyle w:val="Caption"/>
        <w:numPr>
          <w:ilvl w:val="0"/>
          <w:numId w:val="27"/>
        </w:numPr>
        <w:spacing w:after="0"/>
        <w:ind w:left="540" w:hanging="270"/>
        <w:rPr>
          <w:rFonts w:ascii="Arial" w:hAnsi="Arial" w:cs="Arial"/>
          <w:i w:val="0"/>
          <w:sz w:val="22"/>
          <w:szCs w:val="22"/>
        </w:rPr>
      </w:pPr>
      <w:r w:rsidRPr="009A2B19">
        <w:rPr>
          <w:rFonts w:ascii="Arial" w:hAnsi="Arial" w:cs="Arial"/>
          <w:i w:val="0"/>
          <w:color w:val="auto"/>
          <w:sz w:val="22"/>
          <w:szCs w:val="22"/>
        </w:rPr>
        <w:t>To view the recovered case, click on the “View Case” button</w:t>
      </w:r>
    </w:p>
    <w:p w14:paraId="78664676" w14:textId="3FF14BF5" w:rsidR="0011629E" w:rsidRPr="00DA4EFC" w:rsidRDefault="005F307F" w:rsidP="009A2B19">
      <w:pPr>
        <w:spacing w:after="0"/>
        <w:ind w:left="-1080"/>
      </w:pPr>
      <w:bookmarkStart w:id="292" w:name="_Toc521445335"/>
      <w:bookmarkStart w:id="293" w:name="_Toc521487540"/>
      <w:bookmarkStart w:id="294" w:name="_Toc521665784"/>
      <w:bookmarkStart w:id="295" w:name="_Toc521666463"/>
      <w:bookmarkStart w:id="296" w:name="_Toc521666529"/>
      <w:r w:rsidRPr="00DA4EFC">
        <w:rPr>
          <w:snapToGrid w:val="0"/>
          <w:w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9A2B19" w:rsidRPr="009A2B19">
        <w:rPr>
          <w:noProof/>
        </w:rPr>
        <w:drawing>
          <wp:inline distT="0" distB="0" distL="0" distR="0" wp14:anchorId="6465A49C" wp14:editId="1B706DDA">
            <wp:extent cx="7058025" cy="2484032"/>
            <wp:effectExtent l="152400" t="152400" r="352425" b="354965"/>
            <wp:docPr id="39" name="Picture 39" descr="C:\Users\Momna Ali Shah\Desktop\LSDS CHANGES\LSDS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omna Ali Shah\Desktop\LSDS CHANGES\LSDS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11" b="5407"/>
                    <a:stretch/>
                  </pic:blipFill>
                  <pic:spPr bwMode="auto">
                    <a:xfrm>
                      <a:off x="0" y="0"/>
                      <a:ext cx="7075012" cy="24900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0723A" w14:textId="7654F842" w:rsidR="009A2B19" w:rsidRPr="00E614CF" w:rsidRDefault="004E567E" w:rsidP="00AF15DC">
      <w:pPr>
        <w:pStyle w:val="F-FigureTitle"/>
        <w:spacing w:before="0"/>
        <w:jc w:val="center"/>
      </w:pPr>
      <w:bookmarkStart w:id="297" w:name="_Toc526513398"/>
      <w:bookmarkStart w:id="298" w:name="_Toc526513547"/>
      <w:bookmarkStart w:id="299" w:name="_Toc526513695"/>
      <w:bookmarkStart w:id="300" w:name="_Toc526764063"/>
      <w:bookmarkStart w:id="301" w:name="_Toc526767534"/>
      <w:bookmarkStart w:id="302" w:name="_Toc526769088"/>
      <w:r w:rsidRPr="00DA4EFC">
        <w:t xml:space="preserve">Figure </w:t>
      </w:r>
      <w:r w:rsidRPr="00DA4EFC">
        <w:fldChar w:fldCharType="begin"/>
      </w:r>
      <w:r w:rsidRPr="00DA4EFC">
        <w:instrText xml:space="preserve"> SEQ Figure \* ARABIC </w:instrText>
      </w:r>
      <w:r w:rsidRPr="00DA4EFC">
        <w:fldChar w:fldCharType="separate"/>
      </w:r>
      <w:r w:rsidR="00BD6170">
        <w:rPr>
          <w:noProof/>
        </w:rPr>
        <w:t>30</w:t>
      </w:r>
      <w:r w:rsidRPr="00DA4EFC">
        <w:fldChar w:fldCharType="end"/>
      </w:r>
      <w:r w:rsidR="00EF7A88" w:rsidRPr="00DA4EFC">
        <w:rPr>
          <w:iCs/>
          <w:noProof/>
        </w:rPr>
        <w:t>–</w:t>
      </w:r>
      <w:r w:rsidR="00E758E9" w:rsidRPr="00DA4EFC">
        <w:rPr>
          <w:iCs/>
          <w:noProof/>
        </w:rPr>
        <w:t>Recovered Case Status</w:t>
      </w:r>
      <w:bookmarkStart w:id="303" w:name="_Toc520330545"/>
      <w:bookmarkStart w:id="304" w:name="_Toc521443476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</w:p>
    <w:p w14:paraId="0B481FBA" w14:textId="5F447C79" w:rsidR="00A70501" w:rsidRPr="009A2B19" w:rsidRDefault="00A70501" w:rsidP="009A2B19">
      <w:pPr>
        <w:pStyle w:val="Heading2"/>
        <w:numPr>
          <w:ilvl w:val="2"/>
          <w:numId w:val="18"/>
        </w:numPr>
        <w:spacing w:line="276" w:lineRule="auto"/>
        <w:ind w:left="360" w:hanging="810"/>
        <w:rPr>
          <w:rFonts w:ascii="Arial" w:hAnsi="Arial" w:cs="Arial"/>
          <w:b/>
          <w:color w:val="auto"/>
          <w:sz w:val="28"/>
          <w:szCs w:val="28"/>
        </w:rPr>
      </w:pPr>
      <w:bookmarkStart w:id="305" w:name="_Toc527627091"/>
      <w:r w:rsidRPr="009A2B19">
        <w:rPr>
          <w:rFonts w:ascii="Arial" w:hAnsi="Arial" w:cs="Arial"/>
          <w:b/>
          <w:color w:val="auto"/>
          <w:sz w:val="28"/>
          <w:szCs w:val="28"/>
        </w:rPr>
        <w:lastRenderedPageBreak/>
        <w:t>View Blocked Case</w:t>
      </w:r>
      <w:r w:rsidR="00EE20F7" w:rsidRPr="009A2B19">
        <w:rPr>
          <w:rFonts w:ascii="Arial" w:hAnsi="Arial" w:cs="Arial"/>
          <w:b/>
          <w:color w:val="auto"/>
          <w:sz w:val="28"/>
          <w:szCs w:val="28"/>
        </w:rPr>
        <w:t>s</w:t>
      </w:r>
      <w:bookmarkEnd w:id="305"/>
    </w:p>
    <w:p w14:paraId="147CB114" w14:textId="77777777" w:rsidR="009A2B19" w:rsidRPr="009A2B19" w:rsidRDefault="009A2B19" w:rsidP="009A2B19"/>
    <w:p w14:paraId="68F5DA64" w14:textId="1A87CEA5" w:rsidR="00A70501" w:rsidRPr="00DA4EFC" w:rsidRDefault="009A2B19" w:rsidP="009A2B19">
      <w:pPr>
        <w:pStyle w:val="NormalWeb"/>
        <w:numPr>
          <w:ilvl w:val="0"/>
          <w:numId w:val="9"/>
        </w:numPr>
        <w:spacing w:before="0" w:beforeAutospacing="0" w:after="0" w:afterAutospacing="0" w:line="276" w:lineRule="auto"/>
        <w:ind w:left="720" w:hanging="270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Click on “Blocked Case” tab</w:t>
      </w:r>
    </w:p>
    <w:p w14:paraId="28C875F5" w14:textId="53CD412D" w:rsidR="00A70501" w:rsidRPr="00DA4EFC" w:rsidRDefault="00A70501" w:rsidP="009A2B19">
      <w:pPr>
        <w:pStyle w:val="ListParagraph"/>
        <w:spacing w:after="0" w:line="276" w:lineRule="auto"/>
        <w:rPr>
          <w:rFonts w:ascii="Arial" w:hAnsi="Arial" w:cs="Arial"/>
          <w:sz w:val="22"/>
        </w:rPr>
      </w:pPr>
      <w:r w:rsidRPr="00DA4EFC">
        <w:rPr>
          <w:rFonts w:ascii="Arial" w:hAnsi="Arial" w:cs="Arial"/>
          <w:sz w:val="22"/>
        </w:rPr>
        <w:t>System will display all blocked cases along w</w:t>
      </w:r>
      <w:r w:rsidR="009A2B19">
        <w:rPr>
          <w:rFonts w:ascii="Arial" w:hAnsi="Arial" w:cs="Arial"/>
          <w:sz w:val="22"/>
        </w:rPr>
        <w:t>ith the action (Recover) button.</w:t>
      </w:r>
    </w:p>
    <w:p w14:paraId="385D45AF" w14:textId="044A2DFF" w:rsidR="00A70501" w:rsidRPr="00DA4EFC" w:rsidRDefault="00A70501" w:rsidP="009A2B19">
      <w:pPr>
        <w:pStyle w:val="NormalWeb"/>
        <w:numPr>
          <w:ilvl w:val="0"/>
          <w:numId w:val="9"/>
        </w:numPr>
        <w:spacing w:before="0" w:beforeAutospacing="0" w:after="0" w:afterAutospacing="0" w:line="276" w:lineRule="auto"/>
        <w:ind w:left="720" w:hanging="270"/>
        <w:rPr>
          <w:rFonts w:ascii="Arial" w:hAnsi="Arial" w:cs="Arial"/>
          <w:i/>
          <w:noProof/>
          <w:sz w:val="22"/>
          <w:szCs w:val="22"/>
        </w:rPr>
      </w:pPr>
      <w:r w:rsidRPr="00DA4EFC">
        <w:rPr>
          <w:rFonts w:ascii="Arial" w:hAnsi="Arial" w:cs="Arial"/>
          <w:sz w:val="22"/>
          <w:szCs w:val="22"/>
        </w:rPr>
        <w:t xml:space="preserve">To change the status of the case from blocked to recover, click on the “Recover” button. This will remove all reported IMEI(s) from </w:t>
      </w:r>
      <w:r w:rsidRPr="009A2B19">
        <w:rPr>
          <w:rFonts w:ascii="Arial" w:hAnsi="Arial" w:cs="Arial"/>
          <w:sz w:val="22"/>
        </w:rPr>
        <w:t>blacklist</w:t>
      </w:r>
    </w:p>
    <w:p w14:paraId="69493403" w14:textId="77777777" w:rsidR="00A70501" w:rsidRPr="00DA4EFC" w:rsidRDefault="00A70501" w:rsidP="009947E7">
      <w:pPr>
        <w:spacing w:after="0" w:line="276" w:lineRule="auto"/>
        <w:rPr>
          <w:rFonts w:ascii="Arial" w:hAnsi="Arial" w:cs="Arial"/>
          <w:sz w:val="22"/>
        </w:rPr>
      </w:pPr>
    </w:p>
    <w:p w14:paraId="42A7857D" w14:textId="4DA82D51" w:rsidR="0011629E" w:rsidRPr="00DA4EFC" w:rsidRDefault="00C01373" w:rsidP="009A2B19">
      <w:pPr>
        <w:pStyle w:val="Caption"/>
        <w:spacing w:after="0"/>
        <w:ind w:left="-1260" w:firstLine="450"/>
        <w:jc w:val="center"/>
        <w:rPr>
          <w:rFonts w:ascii="Arial" w:hAnsi="Arial" w:cs="Arial"/>
        </w:rPr>
      </w:pPr>
      <w:bookmarkStart w:id="306" w:name="_Toc521445336"/>
      <w:bookmarkStart w:id="307" w:name="_Toc521487541"/>
      <w:bookmarkStart w:id="308" w:name="_Toc521665785"/>
      <w:bookmarkStart w:id="309" w:name="_Toc521666464"/>
      <w:bookmarkStart w:id="310" w:name="_Toc521666530"/>
      <w:bookmarkEnd w:id="303"/>
      <w:bookmarkEnd w:id="304"/>
      <w:r w:rsidRPr="00DA4EFC">
        <w:rPr>
          <w:rFonts w:ascii="Arial" w:hAnsi="Arial" w:cs="Arial"/>
          <w:noProof/>
        </w:rPr>
        <w:drawing>
          <wp:inline distT="0" distB="0" distL="0" distR="0" wp14:anchorId="40E664F4" wp14:editId="5F5CA283">
            <wp:extent cx="6857556" cy="2563495"/>
            <wp:effectExtent l="152400" t="152400" r="362585" b="370205"/>
            <wp:docPr id="36" name="Picture 36" descr="C:\Users\Momna Ali Shah\Desktop\lsds\1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omna Ali Shah\Desktop\lsds\12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55" b="64547"/>
                    <a:stretch/>
                  </pic:blipFill>
                  <pic:spPr bwMode="auto">
                    <a:xfrm>
                      <a:off x="0" y="0"/>
                      <a:ext cx="6881677" cy="25725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32511" w14:textId="1EC93508" w:rsidR="004E1F66" w:rsidRPr="00DA4EFC" w:rsidRDefault="004E567E" w:rsidP="00AF15DC">
      <w:pPr>
        <w:pStyle w:val="F-FigureTitle"/>
        <w:spacing w:before="0"/>
        <w:jc w:val="center"/>
      </w:pPr>
      <w:bookmarkStart w:id="311" w:name="_Toc526513399"/>
      <w:bookmarkStart w:id="312" w:name="_Toc526513548"/>
      <w:bookmarkStart w:id="313" w:name="_Toc526513696"/>
      <w:bookmarkStart w:id="314" w:name="_Toc526764064"/>
      <w:bookmarkStart w:id="315" w:name="_Toc526767535"/>
      <w:bookmarkStart w:id="316" w:name="_Toc526769089"/>
      <w:r w:rsidRPr="00DA4EFC">
        <w:t xml:space="preserve">Figure </w:t>
      </w:r>
      <w:r w:rsidRPr="00DA4EFC">
        <w:fldChar w:fldCharType="begin"/>
      </w:r>
      <w:r w:rsidRPr="00DA4EFC">
        <w:instrText xml:space="preserve"> SEQ Figure \* ARABIC </w:instrText>
      </w:r>
      <w:r w:rsidRPr="00DA4EFC">
        <w:fldChar w:fldCharType="separate"/>
      </w:r>
      <w:r w:rsidR="00BD6170">
        <w:rPr>
          <w:noProof/>
        </w:rPr>
        <w:t>31</w:t>
      </w:r>
      <w:r w:rsidRPr="00DA4EFC">
        <w:fldChar w:fldCharType="end"/>
      </w:r>
      <w:r w:rsidR="00EF7A88" w:rsidRPr="00DA4EFC">
        <w:rPr>
          <w:noProof/>
        </w:rPr>
        <w:t>–</w:t>
      </w:r>
      <w:r w:rsidR="004717D5" w:rsidRPr="00DA4EFC">
        <w:rPr>
          <w:noProof/>
        </w:rPr>
        <w:t>L</w:t>
      </w:r>
      <w:r w:rsidR="00E758E9" w:rsidRPr="00DA4EFC">
        <w:rPr>
          <w:noProof/>
        </w:rPr>
        <w:t>ist of Blocked Cases</w:t>
      </w:r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</w:p>
    <w:p w14:paraId="354A5EA3" w14:textId="77777777" w:rsidR="00A36558" w:rsidRPr="00DA4EFC" w:rsidRDefault="00A36558" w:rsidP="001040CC">
      <w:pPr>
        <w:rPr>
          <w:rFonts w:ascii="Arial" w:hAnsi="Arial" w:cs="Arial"/>
        </w:rPr>
      </w:pPr>
    </w:p>
    <w:p w14:paraId="011D6856" w14:textId="663192C2" w:rsidR="00A36558" w:rsidRPr="00DA4EFC" w:rsidRDefault="006A5CCB" w:rsidP="009A2B19">
      <w:pPr>
        <w:tabs>
          <w:tab w:val="left" w:pos="450"/>
        </w:tabs>
        <w:ind w:left="810"/>
        <w:rPr>
          <w:rFonts w:ascii="Arial" w:hAnsi="Arial" w:cs="Arial"/>
        </w:rPr>
      </w:pPr>
      <w:r w:rsidRPr="00DA4EFC">
        <w:rPr>
          <w:rFonts w:ascii="Arial" w:hAnsi="Arial" w:cs="Arial"/>
          <w:b/>
        </w:rPr>
        <w:t>Note</w:t>
      </w:r>
      <w:r w:rsidR="002344DD">
        <w:rPr>
          <w:rFonts w:ascii="Arial" w:hAnsi="Arial" w:cs="Arial"/>
        </w:rPr>
        <w:t>: Perform step 2-4</w:t>
      </w:r>
      <w:r w:rsidRPr="00DA4EFC">
        <w:rPr>
          <w:rFonts w:ascii="Arial" w:hAnsi="Arial" w:cs="Arial"/>
        </w:rPr>
        <w:t xml:space="preserve"> as per section</w:t>
      </w:r>
      <w:r w:rsidR="009A2B19">
        <w:rPr>
          <w:rFonts w:ascii="Arial" w:hAnsi="Arial" w:cs="Arial"/>
        </w:rPr>
        <w:t xml:space="preserve"> </w:t>
      </w:r>
      <w:hyperlink w:anchor="_Recover_Case" w:history="1">
        <w:r w:rsidRPr="00DA4EFC">
          <w:rPr>
            <w:rStyle w:val="Hyperlink"/>
            <w:rFonts w:ascii="Arial" w:hAnsi="Arial" w:cs="Arial"/>
          </w:rPr>
          <w:t>2.5.1.3</w:t>
        </w:r>
      </w:hyperlink>
    </w:p>
    <w:p w14:paraId="60386BE7" w14:textId="77777777" w:rsidR="00A36558" w:rsidRPr="00DA4EFC" w:rsidRDefault="00A36558" w:rsidP="001040CC">
      <w:pPr>
        <w:rPr>
          <w:rFonts w:ascii="Arial" w:hAnsi="Arial" w:cs="Arial"/>
        </w:rPr>
      </w:pPr>
    </w:p>
    <w:p w14:paraId="6F9073C1" w14:textId="77777777" w:rsidR="00A36558" w:rsidRPr="00DA4EFC" w:rsidRDefault="00A36558" w:rsidP="001040CC">
      <w:pPr>
        <w:rPr>
          <w:rFonts w:ascii="Arial" w:hAnsi="Arial" w:cs="Arial"/>
        </w:rPr>
      </w:pPr>
    </w:p>
    <w:p w14:paraId="13B59B91" w14:textId="77777777" w:rsidR="00A36558" w:rsidRPr="00DA4EFC" w:rsidRDefault="00A36558" w:rsidP="001040CC">
      <w:pPr>
        <w:rPr>
          <w:rFonts w:ascii="Arial" w:hAnsi="Arial" w:cs="Arial"/>
        </w:rPr>
      </w:pPr>
    </w:p>
    <w:p w14:paraId="391DC53F" w14:textId="77777777" w:rsidR="00A36558" w:rsidRPr="00DA4EFC" w:rsidRDefault="00A36558" w:rsidP="001040CC">
      <w:pPr>
        <w:rPr>
          <w:rFonts w:ascii="Arial" w:hAnsi="Arial" w:cs="Arial"/>
        </w:rPr>
      </w:pPr>
    </w:p>
    <w:p w14:paraId="5DE31E67" w14:textId="77777777" w:rsidR="00180292" w:rsidRDefault="00180292" w:rsidP="001040CC">
      <w:pPr>
        <w:rPr>
          <w:rFonts w:ascii="Arial" w:hAnsi="Arial" w:cs="Arial"/>
        </w:rPr>
      </w:pPr>
    </w:p>
    <w:p w14:paraId="1E9D7B96" w14:textId="77777777" w:rsidR="00DA4EFC" w:rsidRDefault="00DA4EFC" w:rsidP="001040CC">
      <w:pPr>
        <w:rPr>
          <w:rFonts w:ascii="Arial" w:hAnsi="Arial" w:cs="Arial"/>
        </w:rPr>
      </w:pPr>
    </w:p>
    <w:p w14:paraId="6AF7350B" w14:textId="77777777" w:rsidR="00DA4EFC" w:rsidRDefault="00DA4EFC" w:rsidP="001040CC">
      <w:pPr>
        <w:rPr>
          <w:rFonts w:ascii="Arial" w:hAnsi="Arial" w:cs="Arial"/>
        </w:rPr>
      </w:pPr>
    </w:p>
    <w:p w14:paraId="6E643D09" w14:textId="77777777" w:rsidR="0058606E" w:rsidRDefault="0058606E" w:rsidP="001040CC">
      <w:pPr>
        <w:rPr>
          <w:rFonts w:ascii="Arial" w:hAnsi="Arial" w:cs="Arial"/>
        </w:rPr>
      </w:pPr>
    </w:p>
    <w:p w14:paraId="657EC94B" w14:textId="77777777" w:rsidR="0058606E" w:rsidRDefault="0058606E" w:rsidP="001040CC">
      <w:pPr>
        <w:rPr>
          <w:rFonts w:ascii="Arial" w:hAnsi="Arial" w:cs="Arial"/>
        </w:rPr>
      </w:pPr>
    </w:p>
    <w:p w14:paraId="4BFD2154" w14:textId="77777777" w:rsidR="0058606E" w:rsidRDefault="0058606E" w:rsidP="001040CC">
      <w:pPr>
        <w:rPr>
          <w:rFonts w:ascii="Arial" w:hAnsi="Arial" w:cs="Arial"/>
        </w:rPr>
      </w:pPr>
    </w:p>
    <w:p w14:paraId="2F6E41BD" w14:textId="77777777" w:rsidR="00A36558" w:rsidRPr="00DA4EFC" w:rsidRDefault="00A36558" w:rsidP="001040CC">
      <w:pPr>
        <w:rPr>
          <w:rFonts w:ascii="Arial" w:hAnsi="Arial" w:cs="Arial"/>
        </w:rPr>
      </w:pPr>
    </w:p>
    <w:p w14:paraId="277C16F7" w14:textId="1C7C26D9" w:rsidR="001040CC" w:rsidRPr="009A2B19" w:rsidRDefault="00972360" w:rsidP="009A2B19">
      <w:pPr>
        <w:pStyle w:val="Heading2"/>
        <w:numPr>
          <w:ilvl w:val="2"/>
          <w:numId w:val="18"/>
        </w:numPr>
        <w:spacing w:line="276" w:lineRule="auto"/>
        <w:ind w:left="360" w:hanging="810"/>
        <w:rPr>
          <w:rFonts w:ascii="Arial" w:hAnsi="Arial" w:cs="Arial"/>
          <w:b/>
          <w:color w:val="auto"/>
          <w:sz w:val="28"/>
          <w:szCs w:val="28"/>
        </w:rPr>
      </w:pPr>
      <w:bookmarkStart w:id="317" w:name="_Toc520330546"/>
      <w:bookmarkStart w:id="318" w:name="_Toc521443477"/>
      <w:bookmarkStart w:id="319" w:name="_Toc527627092"/>
      <w:r w:rsidRPr="009A2B19">
        <w:rPr>
          <w:rFonts w:ascii="Arial" w:hAnsi="Arial" w:cs="Arial"/>
          <w:b/>
          <w:color w:val="auto"/>
          <w:sz w:val="28"/>
          <w:szCs w:val="28"/>
        </w:rPr>
        <w:lastRenderedPageBreak/>
        <w:t xml:space="preserve">View </w:t>
      </w:r>
      <w:r w:rsidR="001040CC" w:rsidRPr="009A2B19">
        <w:rPr>
          <w:rFonts w:ascii="Arial" w:hAnsi="Arial" w:cs="Arial"/>
          <w:b/>
          <w:color w:val="auto"/>
          <w:sz w:val="28"/>
          <w:szCs w:val="28"/>
        </w:rPr>
        <w:t>Recovered Case</w:t>
      </w:r>
      <w:bookmarkEnd w:id="317"/>
      <w:bookmarkEnd w:id="318"/>
      <w:r w:rsidR="00FC7D02" w:rsidRPr="009A2B19">
        <w:rPr>
          <w:rFonts w:ascii="Arial" w:hAnsi="Arial" w:cs="Arial"/>
          <w:b/>
          <w:color w:val="auto"/>
          <w:sz w:val="28"/>
          <w:szCs w:val="28"/>
        </w:rPr>
        <w:t>s</w:t>
      </w:r>
      <w:bookmarkEnd w:id="319"/>
    </w:p>
    <w:p w14:paraId="6A014C54" w14:textId="77777777" w:rsidR="00FC7D02" w:rsidRPr="00DA4EFC" w:rsidRDefault="00FC7D02" w:rsidP="00FC7D02">
      <w:pPr>
        <w:rPr>
          <w:rFonts w:ascii="Arial" w:hAnsi="Arial" w:cs="Arial"/>
        </w:rPr>
      </w:pPr>
    </w:p>
    <w:p w14:paraId="3D790588" w14:textId="79B80930" w:rsidR="00BA2AB7" w:rsidRDefault="00A70501" w:rsidP="004875E6">
      <w:pPr>
        <w:pStyle w:val="NormalWeb"/>
        <w:numPr>
          <w:ilvl w:val="0"/>
          <w:numId w:val="24"/>
        </w:numPr>
        <w:spacing w:before="0" w:beforeAutospacing="0" w:after="0" w:afterAutospacing="0" w:line="276" w:lineRule="auto"/>
        <w:ind w:left="630" w:hanging="270"/>
        <w:rPr>
          <w:rFonts w:ascii="Arial" w:hAnsi="Arial" w:cs="Arial"/>
          <w:sz w:val="22"/>
          <w:szCs w:val="22"/>
        </w:rPr>
      </w:pPr>
      <w:r w:rsidRPr="00DA4EFC">
        <w:rPr>
          <w:rFonts w:ascii="Arial" w:hAnsi="Arial" w:cs="Arial"/>
          <w:sz w:val="22"/>
          <w:szCs w:val="22"/>
        </w:rPr>
        <w:t>To view recovered cases c</w:t>
      </w:r>
      <w:r w:rsidR="00BA2AB7" w:rsidRPr="00DA4EFC">
        <w:rPr>
          <w:rFonts w:ascii="Arial" w:hAnsi="Arial" w:cs="Arial"/>
          <w:sz w:val="22"/>
          <w:szCs w:val="22"/>
        </w:rPr>
        <w:t xml:space="preserve">lick on </w:t>
      </w:r>
      <w:r w:rsidR="001040CC" w:rsidRPr="00DA4EFC">
        <w:rPr>
          <w:rFonts w:ascii="Arial" w:hAnsi="Arial" w:cs="Arial"/>
          <w:sz w:val="22"/>
          <w:szCs w:val="22"/>
        </w:rPr>
        <w:t>“Recovered Cases” tab</w:t>
      </w:r>
      <w:r w:rsidRPr="00DA4EFC">
        <w:rPr>
          <w:rFonts w:ascii="Arial" w:hAnsi="Arial" w:cs="Arial"/>
          <w:sz w:val="22"/>
          <w:szCs w:val="22"/>
        </w:rPr>
        <w:t>, system will display all recovered cases</w:t>
      </w:r>
      <w:r w:rsidR="00A36558" w:rsidRPr="00DA4EFC">
        <w:rPr>
          <w:rFonts w:ascii="Arial" w:hAnsi="Arial" w:cs="Arial"/>
          <w:sz w:val="22"/>
          <w:szCs w:val="22"/>
        </w:rPr>
        <w:t>. To view the details of any recovered case click on Case Ide</w:t>
      </w:r>
      <w:r w:rsidR="009A2B19">
        <w:rPr>
          <w:rFonts w:ascii="Arial" w:hAnsi="Arial" w:cs="Arial"/>
          <w:sz w:val="22"/>
          <w:szCs w:val="22"/>
        </w:rPr>
        <w:t>ntifier of that particular case</w:t>
      </w:r>
    </w:p>
    <w:p w14:paraId="571B8514" w14:textId="77777777" w:rsidR="009A2B19" w:rsidRPr="00DA4EFC" w:rsidRDefault="009A2B19" w:rsidP="009A2B19">
      <w:pPr>
        <w:pStyle w:val="NormalWeb"/>
        <w:spacing w:before="0" w:beforeAutospacing="0" w:after="0" w:afterAutospacing="0" w:line="276" w:lineRule="auto"/>
        <w:ind w:left="450"/>
        <w:rPr>
          <w:rFonts w:ascii="Arial" w:hAnsi="Arial" w:cs="Arial"/>
          <w:sz w:val="22"/>
          <w:szCs w:val="22"/>
        </w:rPr>
      </w:pPr>
    </w:p>
    <w:p w14:paraId="3B559B8E" w14:textId="1680535D" w:rsidR="008741FC" w:rsidRPr="00DA4EFC" w:rsidRDefault="00144D60" w:rsidP="00AF15DC">
      <w:pPr>
        <w:pStyle w:val="F-FigureTitle"/>
        <w:spacing w:before="0"/>
        <w:ind w:left="450" w:hanging="1710"/>
        <w:jc w:val="center"/>
      </w:pPr>
      <w:bookmarkStart w:id="320" w:name="_Toc521445337"/>
      <w:bookmarkStart w:id="321" w:name="_Toc521487542"/>
      <w:bookmarkStart w:id="322" w:name="_Toc521665786"/>
      <w:bookmarkStart w:id="323" w:name="_Toc521666531"/>
      <w:r w:rsidRPr="00DA4EFC">
        <w:rPr>
          <w:noProof/>
        </w:rPr>
        <w:drawing>
          <wp:inline distT="0" distB="0" distL="0" distR="0" wp14:anchorId="72744057" wp14:editId="32B98729">
            <wp:extent cx="7017385" cy="2638354"/>
            <wp:effectExtent l="152400" t="152400" r="354965" b="353060"/>
            <wp:docPr id="71" name="Picture 71" descr="C:\Users\Momna Ali Shah\Desktop\lsds\download (36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Momna Ali Shah\Desktop\lsds\download (36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75" b="64445"/>
                    <a:stretch/>
                  </pic:blipFill>
                  <pic:spPr bwMode="auto">
                    <a:xfrm>
                      <a:off x="0" y="0"/>
                      <a:ext cx="7022549" cy="26402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324" w:name="_Toc526513400"/>
      <w:bookmarkStart w:id="325" w:name="_Toc526513549"/>
      <w:bookmarkStart w:id="326" w:name="_Toc526513697"/>
      <w:bookmarkStart w:id="327" w:name="_Toc526764065"/>
      <w:bookmarkStart w:id="328" w:name="_Toc526767536"/>
      <w:bookmarkStart w:id="329" w:name="_Toc526769090"/>
      <w:r w:rsidR="004E567E" w:rsidRPr="00AF15DC">
        <w:t xml:space="preserve">Figure </w:t>
      </w:r>
      <w:r w:rsidR="004E567E" w:rsidRPr="00AF15DC">
        <w:fldChar w:fldCharType="begin"/>
      </w:r>
      <w:r w:rsidR="004E567E" w:rsidRPr="00AF15DC">
        <w:instrText xml:space="preserve"> SEQ Figure \* ARABIC </w:instrText>
      </w:r>
      <w:r w:rsidR="004E567E" w:rsidRPr="00AF15DC">
        <w:fldChar w:fldCharType="separate"/>
      </w:r>
      <w:r w:rsidR="00BD6170">
        <w:rPr>
          <w:noProof/>
        </w:rPr>
        <w:t>32</w:t>
      </w:r>
      <w:r w:rsidR="004E567E" w:rsidRPr="00AF15DC">
        <w:fldChar w:fldCharType="end"/>
      </w:r>
      <w:r w:rsidR="00EF7A88" w:rsidRPr="00AF15DC">
        <w:t>–</w:t>
      </w:r>
      <w:r w:rsidR="00E758E9" w:rsidRPr="00AF15DC">
        <w:t>List of Recovered Cases</w:t>
      </w:r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</w:p>
    <w:p w14:paraId="5E3D743F" w14:textId="77777777" w:rsidR="008741FC" w:rsidRPr="00DA4EFC" w:rsidRDefault="008741FC" w:rsidP="008741FC">
      <w:pPr>
        <w:rPr>
          <w:rFonts w:ascii="Arial" w:hAnsi="Arial" w:cs="Arial"/>
        </w:rPr>
      </w:pPr>
    </w:p>
    <w:p w14:paraId="160B639A" w14:textId="77777777" w:rsidR="00E24E10" w:rsidRPr="00DA4EFC" w:rsidRDefault="00E24E10" w:rsidP="008741FC">
      <w:pPr>
        <w:rPr>
          <w:rFonts w:ascii="Arial" w:hAnsi="Arial" w:cs="Arial"/>
        </w:rPr>
      </w:pPr>
    </w:p>
    <w:p w14:paraId="4DF8C4F0" w14:textId="77777777" w:rsidR="00E24E10" w:rsidRPr="00DA4EFC" w:rsidRDefault="00E24E10" w:rsidP="008741FC">
      <w:pPr>
        <w:rPr>
          <w:rFonts w:ascii="Arial" w:hAnsi="Arial" w:cs="Arial"/>
        </w:rPr>
      </w:pPr>
    </w:p>
    <w:p w14:paraId="5BA81BA7" w14:textId="77777777" w:rsidR="00E24E10" w:rsidRPr="00DA4EFC" w:rsidRDefault="00E24E10" w:rsidP="008741FC">
      <w:pPr>
        <w:rPr>
          <w:rFonts w:ascii="Arial" w:hAnsi="Arial" w:cs="Arial"/>
        </w:rPr>
      </w:pPr>
    </w:p>
    <w:p w14:paraId="5B39C828" w14:textId="77777777" w:rsidR="00E24E10" w:rsidRPr="00DA4EFC" w:rsidRDefault="00E24E10" w:rsidP="008741FC">
      <w:pPr>
        <w:rPr>
          <w:rFonts w:ascii="Arial" w:hAnsi="Arial" w:cs="Arial"/>
        </w:rPr>
      </w:pPr>
    </w:p>
    <w:p w14:paraId="52C09559" w14:textId="77777777" w:rsidR="00E24E10" w:rsidRPr="00DA4EFC" w:rsidRDefault="00E24E10" w:rsidP="008741FC">
      <w:pPr>
        <w:rPr>
          <w:rFonts w:ascii="Arial" w:hAnsi="Arial" w:cs="Arial"/>
        </w:rPr>
      </w:pPr>
    </w:p>
    <w:p w14:paraId="77289F09" w14:textId="77777777" w:rsidR="00134BBC" w:rsidRPr="00DA4EFC" w:rsidRDefault="00134BBC" w:rsidP="008741FC">
      <w:pPr>
        <w:rPr>
          <w:rFonts w:ascii="Arial" w:hAnsi="Arial" w:cs="Arial"/>
        </w:rPr>
      </w:pPr>
    </w:p>
    <w:p w14:paraId="2DF0B0F2" w14:textId="77777777" w:rsidR="00EC1483" w:rsidRPr="00DA4EFC" w:rsidRDefault="00EC1483" w:rsidP="008741FC">
      <w:pPr>
        <w:rPr>
          <w:rFonts w:ascii="Arial" w:hAnsi="Arial" w:cs="Arial"/>
        </w:rPr>
      </w:pPr>
    </w:p>
    <w:p w14:paraId="472B79C9" w14:textId="77777777" w:rsidR="00180292" w:rsidRPr="00DA4EFC" w:rsidRDefault="00180292" w:rsidP="008741FC">
      <w:pPr>
        <w:rPr>
          <w:rFonts w:ascii="Arial" w:hAnsi="Arial" w:cs="Arial"/>
        </w:rPr>
      </w:pPr>
    </w:p>
    <w:p w14:paraId="69EBF221" w14:textId="77777777" w:rsidR="00180292" w:rsidRPr="00DA4EFC" w:rsidRDefault="00180292" w:rsidP="008741FC">
      <w:pPr>
        <w:rPr>
          <w:rFonts w:ascii="Arial" w:hAnsi="Arial" w:cs="Arial"/>
        </w:rPr>
      </w:pPr>
    </w:p>
    <w:p w14:paraId="1BB4C99C" w14:textId="77777777" w:rsidR="00180292" w:rsidRPr="00DA4EFC" w:rsidRDefault="00180292" w:rsidP="008741FC">
      <w:pPr>
        <w:rPr>
          <w:rFonts w:ascii="Arial" w:hAnsi="Arial" w:cs="Arial"/>
        </w:rPr>
      </w:pPr>
    </w:p>
    <w:p w14:paraId="01A7358D" w14:textId="77777777" w:rsidR="00180292" w:rsidRPr="00DA4EFC" w:rsidRDefault="00180292" w:rsidP="008741FC">
      <w:pPr>
        <w:rPr>
          <w:rFonts w:ascii="Arial" w:hAnsi="Arial" w:cs="Arial"/>
        </w:rPr>
      </w:pPr>
    </w:p>
    <w:p w14:paraId="0EF10590" w14:textId="133C6630" w:rsidR="009F4605" w:rsidRPr="00DA4EFC" w:rsidRDefault="009F4605" w:rsidP="00770D53">
      <w:pPr>
        <w:pStyle w:val="NormalWeb"/>
        <w:spacing w:before="0" w:beforeAutospacing="0" w:after="0" w:afterAutospacing="0" w:line="276" w:lineRule="auto"/>
        <w:ind w:left="90"/>
        <w:rPr>
          <w:rFonts w:ascii="Arial" w:hAnsi="Arial" w:cs="Arial"/>
        </w:rPr>
      </w:pPr>
    </w:p>
    <w:sectPr w:rsidR="009F4605" w:rsidRPr="00DA4EFC" w:rsidSect="00011626">
      <w:headerReference w:type="default" r:id="rId43"/>
      <w:headerReference w:type="first" r:id="rId44"/>
      <w:pgSz w:w="11907" w:h="16839" w:code="9"/>
      <w:pgMar w:top="1440" w:right="1440" w:bottom="1440" w:left="126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F2B2BA4" w14:textId="77777777" w:rsidR="00567BCA" w:rsidRDefault="00567BCA">
      <w:pPr>
        <w:spacing w:after="0" w:line="240" w:lineRule="auto"/>
      </w:pPr>
      <w:r>
        <w:separator/>
      </w:r>
    </w:p>
  </w:endnote>
  <w:endnote w:type="continuationSeparator" w:id="0">
    <w:p w14:paraId="1205DC5E" w14:textId="77777777" w:rsidR="00567BCA" w:rsidRDefault="00567B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Hei">
    <w:altName w:val="黑体"/>
    <w:panose1 w:val="02010600030101010101"/>
    <w:charset w:val="86"/>
    <w:family w:val="modern"/>
    <w:notTrueType/>
    <w:pitch w:val="fixed"/>
    <w:sig w:usb0="00000001" w:usb1="080E0000" w:usb2="00000010" w:usb3="00000000" w:csb0="00040000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6394BBE" w14:textId="097330CE" w:rsidR="005B717C" w:rsidRDefault="005B717C" w:rsidP="00F06425">
    <w:pPr>
      <w:pStyle w:val="zFooter"/>
      <w:pBdr>
        <w:top w:val="single" w:sz="4" w:space="0" w:color="auto"/>
      </w:pBdr>
      <w:jc w:val="left"/>
    </w:pPr>
    <w:r>
      <w:tab/>
      <w:t>Copyright © 2018  Qualcomm Technologies, Inc.</w:t>
    </w:r>
    <w:r>
      <w:tab/>
    </w:r>
    <w:r>
      <w:fldChar w:fldCharType="begin"/>
    </w:r>
    <w:r>
      <w:instrText xml:space="preserve"> PAGE  \* MERGEFORMAT </w:instrText>
    </w:r>
    <w:r>
      <w:fldChar w:fldCharType="separate"/>
    </w:r>
    <w:r w:rsidR="00694C5A">
      <w:t>7</w:t>
    </w:r>
    <w:r>
      <w:fldChar w:fldCharType="end"/>
    </w:r>
  </w:p>
  <w:p w14:paraId="475817F4" w14:textId="08552255" w:rsidR="005B717C" w:rsidRPr="00F06425" w:rsidRDefault="005B717C" w:rsidP="00F06425">
    <w:pPr>
      <w:pStyle w:val="zFooter"/>
      <w:pBdr>
        <w:top w:val="single" w:sz="4" w:space="0" w:color="auto"/>
      </w:pBdr>
      <w:rPr>
        <w:b/>
      </w:rPr>
    </w:pPr>
    <w:r>
      <w:rPr>
        <w:rStyle w:val="FooterBold"/>
      </w:rPr>
      <w:t>This work is licensed under a Creative Attribution-NoDerivatives 4.0 International License.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C75DF1B" w14:textId="405ACD65" w:rsidR="005B717C" w:rsidRDefault="005B717C" w:rsidP="00943CA5">
    <w:pPr>
      <w:pStyle w:val="zFooter"/>
      <w:pBdr>
        <w:top w:val="single" w:sz="4" w:space="0" w:color="auto"/>
      </w:pBdr>
      <w:jc w:val="left"/>
    </w:pPr>
    <w:r>
      <w:t xml:space="preserve">                                                                  Copyright © 2018  Qualcomm Technologies, Inc.</w:t>
    </w:r>
  </w:p>
  <w:p w14:paraId="10FCF4B7" w14:textId="609F5238" w:rsidR="005B717C" w:rsidRPr="00F06425" w:rsidRDefault="005B717C" w:rsidP="00943CA5">
    <w:pPr>
      <w:pStyle w:val="zFooter"/>
      <w:pBdr>
        <w:top w:val="single" w:sz="4" w:space="0" w:color="auto"/>
      </w:pBdr>
      <w:rPr>
        <w:b/>
      </w:rPr>
    </w:pPr>
    <w:r>
      <w:rPr>
        <w:rStyle w:val="FooterBold"/>
      </w:rPr>
      <w:t>This work is licensed under a Creative Attribution-NoDerivatives 4.0 International License.</w:t>
    </w:r>
  </w:p>
  <w:p w14:paraId="60D563F7" w14:textId="660DDA20" w:rsidR="005B717C" w:rsidRPr="00AB4606" w:rsidRDefault="005B717C" w:rsidP="00F06425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3345272" w14:textId="77777777" w:rsidR="00567BCA" w:rsidRDefault="00567BCA">
      <w:pPr>
        <w:spacing w:after="0" w:line="240" w:lineRule="auto"/>
      </w:pPr>
      <w:r>
        <w:separator/>
      </w:r>
    </w:p>
  </w:footnote>
  <w:footnote w:type="continuationSeparator" w:id="0">
    <w:p w14:paraId="77D29282" w14:textId="77777777" w:rsidR="00567BCA" w:rsidRDefault="00567BC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C95A975" w14:textId="6B8D371B" w:rsidR="005B717C" w:rsidRPr="000A731F" w:rsidRDefault="005B717C" w:rsidP="000A183B">
    <w:pPr>
      <w:pStyle w:val="Header"/>
    </w:pPr>
    <w:r w:rsidRPr="000A183B">
      <w:t xml:space="preserve"> </w:t>
    </w:r>
    <w:sdt>
      <w:sdtPr>
        <w:id w:val="425306421"/>
        <w:docPartObj>
          <w:docPartGallery w:val="Watermarks"/>
          <w:docPartUnique/>
        </w:docPartObj>
      </w:sdtPr>
      <w:sdtContent>
        <w:r>
          <w:rPr>
            <w:noProof/>
          </w:rPr>
          <w:pict w14:anchorId="294156BE"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_x0000_s2049" type="#_x0000_t136" alt="" style="position:absolute;margin-left:0;margin-top:0;width:412.4pt;height:247.45pt;rotation:315;z-index:-251654656;mso-wrap-edited:f;mso-width-percent:0;mso-height-percent:0;mso-position-horizontal:center;mso-position-horizontal-relative:margin;mso-position-vertical:center;mso-position-vertical-relative:margin;mso-width-percent:0;mso-height-percent:0" o:allowincell="f" fillcolor="silver" stroked="f">
              <v:fill opacity=".5"/>
              <v:textpath style="font-family:&quot;Calibri&quot;;font-size:1pt" string="DRAFT"/>
              <w10:wrap anchorx="margin" anchory="margin"/>
            </v:shape>
          </w:pict>
        </w:r>
      </w:sdtContent>
    </w:sdt>
    <w:r>
      <w:tab/>
    </w:r>
    <w:r>
      <w:fldChar w:fldCharType="begin"/>
    </w:r>
    <w:r>
      <w:instrText xml:space="preserve"> STYLEREF "Heading 1" \* MERGEFORMAT </w:instrText>
    </w:r>
    <w:r>
      <w:rPr>
        <w:noProof/>
      </w:rPr>
      <w:fldChar w:fldCharType="end"/>
    </w:r>
  </w:p>
  <w:p w14:paraId="1492E2B2" w14:textId="77777777" w:rsidR="005B717C" w:rsidRDefault="005B717C" w:rsidP="000A183B">
    <w:pPr>
      <w:tabs>
        <w:tab w:val="left" w:pos="960"/>
      </w:tabs>
    </w:pPr>
    <w:r>
      <w:tab/>
    </w:r>
  </w:p>
  <w:p w14:paraId="10468968" w14:textId="78CF45A8" w:rsidR="005B717C" w:rsidRPr="00674C51" w:rsidRDefault="005B717C" w:rsidP="00A64B7B">
    <w:pPr>
      <w:pStyle w:val="Header"/>
    </w:pPr>
    <w:r>
      <w:tab/>
    </w:r>
  </w:p>
  <w:p w14:paraId="2A45D085" w14:textId="4B9EFBAF" w:rsidR="005B717C" w:rsidRDefault="005B717C"/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32E15B3" w14:textId="4D442891" w:rsidR="005B717C" w:rsidRPr="00371058" w:rsidRDefault="005B717C" w:rsidP="00F06425">
    <w:pPr>
      <w:pStyle w:val="zBrandingLogo"/>
      <w:spacing w:after="120"/>
    </w:pPr>
    <w:r>
      <w:rPr>
        <w:noProof/>
      </w:rPr>
      <mc:AlternateContent>
        <mc:Choice Requires="wps">
          <w:drawing>
            <wp:anchor distT="0" distB="0" distL="114300" distR="114300" simplePos="0" relativeHeight="251668992" behindDoc="0" locked="0" layoutInCell="1" allowOverlap="1" wp14:anchorId="7C738599" wp14:editId="5B42D23E">
              <wp:simplePos x="0" y="0"/>
              <wp:positionH relativeFrom="column">
                <wp:posOffset>5339157</wp:posOffset>
              </wp:positionH>
              <wp:positionV relativeFrom="paragraph">
                <wp:posOffset>-19050</wp:posOffset>
              </wp:positionV>
              <wp:extent cx="968375" cy="960120"/>
              <wp:effectExtent l="0" t="0" r="0" b="0"/>
              <wp:wrapNone/>
              <wp:docPr id="248" name="Arc 24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9589460">
                        <a:off x="0" y="0"/>
                        <a:ext cx="968375" cy="960120"/>
                      </a:xfrm>
                      <a:prstGeom prst="arc">
                        <a:avLst>
                          <a:gd name="adj1" fmla="val 16200000"/>
                          <a:gd name="adj2" fmla="val 6521816"/>
                        </a:avLst>
                      </a:prstGeom>
                      <a:noFill/>
                      <a:ln w="12700" cap="flat" cmpd="sng" algn="ctr">
                        <a:solidFill>
                          <a:srgbClr val="F7911E"/>
                        </a:solidFill>
                        <a:prstDash val="sysDash"/>
                        <a:miter lim="800000"/>
                        <a:tailEnd type="triangle" w="sm" len="sm"/>
                      </a:ln>
                      <a:effectLst/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425028F0" id="Arc 248" o:spid="_x0000_s1026" style="position:absolute;margin-left:420.4pt;margin-top:-1.5pt;width:76.25pt;height:75.6pt;rotation:-2196046fd;z-index:2516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68375,960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" path="m484187,nsc675573,,849001,111773,926689,285191v78445,175106,44359,379691,-86717,520482c710599,944634,510994,995341,330163,935183l484188,480060v,-160020,-1,-320040,-1,-480060xem484187,nfc675573,,849001,111773,926689,285191v78445,175106,44359,379691,-86717,520482c710599,944634,510994,995341,330163,935183e" filled="f" strokecolor="#f7911e" strokeweight="1pt">
              <v:stroke dashstyle="3 1" endarrow="block" endarrowwidth="narrow" endarrowlength="short" joinstyle="miter"/>
              <v:path arrowok="t" o:connecttype="custom" o:connectlocs="484187,0;926689,285191;839972,805673;330163,935183" o:connectangles="0,0,0,0"/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6944" behindDoc="0" locked="0" layoutInCell="1" allowOverlap="1" wp14:anchorId="5D91BB63" wp14:editId="1E6B17C2">
              <wp:simplePos x="0" y="0"/>
              <wp:positionH relativeFrom="margin">
                <wp:align>left</wp:align>
              </wp:positionH>
              <wp:positionV relativeFrom="paragraph">
                <wp:posOffset>92075</wp:posOffset>
              </wp:positionV>
              <wp:extent cx="6244270" cy="1430826"/>
              <wp:effectExtent l="0" t="0" r="23495" b="0"/>
              <wp:wrapNone/>
              <wp:docPr id="214" name="Group 2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44270" cy="1430826"/>
                        <a:chOff x="4131" y="564184"/>
                        <a:chExt cx="6210300" cy="1430826"/>
                      </a:xfrm>
                    </wpg:grpSpPr>
                    <wps:wsp>
                      <wps:cNvPr id="215" name="Straight Connector 215"/>
                      <wps:cNvCnPr/>
                      <wps:spPr>
                        <a:xfrm flipH="1">
                          <a:off x="4131" y="954709"/>
                          <a:ext cx="5448300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rgbClr val="7F7F7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  <wpg:grpSp>
                      <wpg:cNvPr id="216" name="Group 216"/>
                      <wpg:cNvGrpSpPr/>
                      <wpg:grpSpPr>
                        <a:xfrm>
                          <a:off x="5452431" y="564184"/>
                          <a:ext cx="762000" cy="762000"/>
                          <a:chOff x="5452431" y="564184"/>
                          <a:chExt cx="762000" cy="762000"/>
                        </a:xfrm>
                      </wpg:grpSpPr>
                      <wps:wsp>
                        <wps:cNvPr id="217" name="Oval 217"/>
                        <wps:cNvSpPr/>
                        <wps:spPr>
                          <a:xfrm>
                            <a:off x="5452431" y="564184"/>
                            <a:ext cx="762000" cy="762000"/>
                          </a:xfrm>
                          <a:prstGeom prst="ellipse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3167A9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Rounded Rectangle 218"/>
                        <wps:cNvSpPr/>
                        <wps:spPr>
                          <a:xfrm rot="21155986">
                            <a:off x="5882386" y="879352"/>
                            <a:ext cx="124359" cy="42834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Rounded Rectangle 219"/>
                        <wps:cNvSpPr/>
                        <wps:spPr>
                          <a:xfrm rot="18804054">
                            <a:off x="5818032" y="817795"/>
                            <a:ext cx="124390" cy="42813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Rounded Rectangle 220"/>
                        <wps:cNvSpPr/>
                        <wps:spPr>
                          <a:xfrm rot="16200000">
                            <a:off x="5724425" y="814479"/>
                            <a:ext cx="124390" cy="42813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" name="Rounded Rectangle 221"/>
                        <wps:cNvSpPr/>
                        <wps:spPr>
                          <a:xfrm rot="13531193">
                            <a:off x="5656359" y="887240"/>
                            <a:ext cx="124360" cy="42822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Rounded Rectangle 222"/>
                        <wps:cNvSpPr/>
                        <wps:spPr>
                          <a:xfrm rot="13422697">
                            <a:off x="5884887" y="973270"/>
                            <a:ext cx="124359" cy="42822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" name="Rounded Rectangle 223"/>
                        <wps:cNvSpPr/>
                        <wps:spPr>
                          <a:xfrm rot="16486796">
                            <a:off x="5818550" y="1036114"/>
                            <a:ext cx="124390" cy="42813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" name="Rounded Rectangle 224"/>
                        <wps:cNvSpPr/>
                        <wps:spPr>
                          <a:xfrm rot="18880232">
                            <a:off x="5728330" y="1042462"/>
                            <a:ext cx="124390" cy="42813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Rounded Rectangle 225"/>
                        <wps:cNvSpPr/>
                        <wps:spPr>
                          <a:xfrm rot="21415589">
                            <a:off x="5662760" y="980906"/>
                            <a:ext cx="124359" cy="42822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g:grpSp>
                      <wpg:cNvPr id="226" name="Group 226"/>
                      <wpg:cNvGrpSpPr/>
                      <wpg:grpSpPr>
                        <a:xfrm>
                          <a:off x="4788974" y="1166666"/>
                          <a:ext cx="692536" cy="686632"/>
                          <a:chOff x="4788974" y="1166666"/>
                          <a:chExt cx="692536" cy="686632"/>
                        </a:xfrm>
                      </wpg:grpSpPr>
                      <wps:wsp>
                        <wps:cNvPr id="227" name="Oval 227"/>
                        <wps:cNvSpPr/>
                        <wps:spPr>
                          <a:xfrm rot="14809238">
                            <a:off x="4881082" y="1256662"/>
                            <a:ext cx="519909" cy="519907"/>
                          </a:xfrm>
                          <a:prstGeom prst="ellipse">
                            <a:avLst/>
                          </a:prstGeom>
                          <a:solidFill>
                            <a:sysClr val="window" lastClr="FFFFFF"/>
                          </a:solidFill>
                          <a:ln w="19050" cap="flat" cmpd="sng" algn="ctr">
                            <a:solidFill>
                              <a:srgbClr val="3167A9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Arc 228"/>
                        <wps:cNvSpPr/>
                        <wps:spPr>
                          <a:xfrm rot="12798698">
                            <a:off x="4788974" y="1166666"/>
                            <a:ext cx="692536" cy="686632"/>
                          </a:xfrm>
                          <a:prstGeom prst="arc">
                            <a:avLst>
                              <a:gd name="adj1" fmla="val 16200000"/>
                              <a:gd name="adj2" fmla="val 6521816"/>
                            </a:avLst>
                          </a:prstGeom>
                          <a:noFill/>
                          <a:ln w="12700" cap="flat" cmpd="sng" algn="ctr">
                            <a:solidFill>
                              <a:srgbClr val="F7911E"/>
                            </a:solidFill>
                            <a:prstDash val="sysDash"/>
                            <a:miter lim="800000"/>
                            <a:tailEnd type="triangle" w="sm" len="sm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Rounded Rectangle 229"/>
                        <wps:cNvSpPr/>
                        <wps:spPr>
                          <a:xfrm rot="21155986">
                            <a:off x="5169919" y="1471123"/>
                            <a:ext cx="80507" cy="27717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Rounded Rectangle 230"/>
                        <wps:cNvSpPr/>
                        <wps:spPr>
                          <a:xfrm rot="18804054">
                            <a:off x="5128277" y="1431285"/>
                            <a:ext cx="80489" cy="27716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Rounded Rectangle 231"/>
                        <wps:cNvSpPr/>
                        <wps:spPr>
                          <a:xfrm rot="16200000">
                            <a:off x="5067678" y="1429139"/>
                            <a:ext cx="80489" cy="27716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Rounded Rectangle 232"/>
                        <wps:cNvSpPr/>
                        <wps:spPr>
                          <a:xfrm rot="13531193">
                            <a:off x="5023614" y="1476220"/>
                            <a:ext cx="80469" cy="27723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" name="Rounded Rectangle 233"/>
                        <wps:cNvSpPr/>
                        <wps:spPr>
                          <a:xfrm rot="13422697">
                            <a:off x="5171538" y="1531895"/>
                            <a:ext cx="80507" cy="27709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" name="Rounded Rectangle 234"/>
                        <wps:cNvSpPr/>
                        <wps:spPr>
                          <a:xfrm rot="16486796">
                            <a:off x="5128612" y="1572553"/>
                            <a:ext cx="80489" cy="27716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Rounded Rectangle 235"/>
                        <wps:cNvSpPr/>
                        <wps:spPr>
                          <a:xfrm rot="18880232">
                            <a:off x="5070206" y="1576660"/>
                            <a:ext cx="80489" cy="27716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Rounded Rectangle 236"/>
                        <wps:cNvSpPr/>
                        <wps:spPr>
                          <a:xfrm rot="21415589">
                            <a:off x="5027739" y="1536836"/>
                            <a:ext cx="80507" cy="27709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g:grpSp>
                      <wpg:cNvPr id="237" name="Group 237"/>
                      <wpg:cNvGrpSpPr/>
                      <wpg:grpSpPr>
                        <a:xfrm>
                          <a:off x="5592030" y="1505431"/>
                          <a:ext cx="485537" cy="489579"/>
                          <a:chOff x="5592030" y="1505431"/>
                          <a:chExt cx="485537" cy="489579"/>
                        </a:xfrm>
                      </wpg:grpSpPr>
                      <wps:wsp>
                        <wps:cNvPr id="238" name="Oval 238"/>
                        <wps:cNvSpPr/>
                        <wps:spPr>
                          <a:xfrm rot="18618547">
                            <a:off x="5653106" y="1571148"/>
                            <a:ext cx="362911" cy="363006"/>
                          </a:xfrm>
                          <a:prstGeom prst="ellipse">
                            <a:avLst/>
                          </a:prstGeom>
                          <a:solidFill>
                            <a:sysClr val="window" lastClr="FFFFFF"/>
                          </a:solidFill>
                          <a:ln w="19050" cap="flat" cmpd="sng" algn="ctr">
                            <a:solidFill>
                              <a:srgbClr val="3167A9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" name="Arc 239"/>
                        <wps:cNvSpPr/>
                        <wps:spPr>
                          <a:xfrm rot="16608007">
                            <a:off x="5590009" y="1507452"/>
                            <a:ext cx="489579" cy="485537"/>
                          </a:xfrm>
                          <a:prstGeom prst="arc">
                            <a:avLst>
                              <a:gd name="adj1" fmla="val 16200000"/>
                              <a:gd name="adj2" fmla="val 6521816"/>
                            </a:avLst>
                          </a:prstGeom>
                          <a:noFill/>
                          <a:ln w="12700" cap="flat" cmpd="sng" algn="ctr">
                            <a:solidFill>
                              <a:srgbClr val="F7911E"/>
                            </a:solidFill>
                            <a:prstDash val="sysDash"/>
                            <a:miter lim="800000"/>
                            <a:tailEnd type="triangle" w="sm" len="sm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Rounded Rectangle 240"/>
                        <wps:cNvSpPr/>
                        <wps:spPr>
                          <a:xfrm rot="21155986">
                            <a:off x="5856691" y="1721316"/>
                            <a:ext cx="58117" cy="20018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" name="Rounded Rectangle 241"/>
                        <wps:cNvSpPr/>
                        <wps:spPr>
                          <a:xfrm rot="18804054">
                            <a:off x="5826617" y="1692549"/>
                            <a:ext cx="58131" cy="20008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Rounded Rectangle 242"/>
                        <wps:cNvSpPr/>
                        <wps:spPr>
                          <a:xfrm rot="16200000">
                            <a:off x="5782871" y="1690999"/>
                            <a:ext cx="58131" cy="20008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Rounded Rectangle 243"/>
                        <wps:cNvSpPr/>
                        <wps:spPr>
                          <a:xfrm rot="13531193">
                            <a:off x="5751062" y="1725002"/>
                            <a:ext cx="58117" cy="20013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Rounded Rectangle 244"/>
                        <wps:cNvSpPr/>
                        <wps:spPr>
                          <a:xfrm rot="13422697">
                            <a:off x="5857860" y="1765207"/>
                            <a:ext cx="58117" cy="20012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Rounded Rectangle 245"/>
                        <wps:cNvSpPr/>
                        <wps:spPr>
                          <a:xfrm rot="16486796">
                            <a:off x="5826859" y="1794576"/>
                            <a:ext cx="58131" cy="20008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Rounded Rectangle 246"/>
                        <wps:cNvSpPr/>
                        <wps:spPr>
                          <a:xfrm rot="18880232">
                            <a:off x="5784696" y="1797543"/>
                            <a:ext cx="58131" cy="20008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Rounded Rectangle 247"/>
                        <wps:cNvSpPr/>
                        <wps:spPr>
                          <a:xfrm rot="21415589">
                            <a:off x="5754053" y="1768776"/>
                            <a:ext cx="58117" cy="20012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B5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74F3F8C8" id="Group 214" o:spid="_x0000_s1026" style="position:absolute;margin-left:0;margin-top:7.25pt;width:491.65pt;height:112.65pt;z-index:251666944;mso-position-horizontal:left;mso-position-horizontal-relative:margin" coordorigin="41,5641" coordsize="62103,143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">
              <v:line id="Straight Connector 215" o:spid="_x0000_s1027" style="position:absolute;flip:x;visibility:visible;mso-wrap-style:square" from="41,9547" to="54524,95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t+ussMAAADcAAAADwAAAGRycy9kb3ducmV2LnhtbESP3YrCMBSE7xd8h3AE79bUn5WlGkUE&#10;QbxYWbsPcGyObbE5qUnU9u03guDlMDPfMItVa2pxJ+crywpGwwQEcW51xYWCv2z7+Q3CB2SNtWVS&#10;0JGH1bL3scBU2wf/0v0YChEh7FNUUIbQpFL6vCSDfmgb4uidrTMYonSF1A4fEW5qOU6SmTRYcVwo&#10;saFNSfnleDMKMjy019lhSvL0c850t3eTSXdSatBv13MQgdrwDr/aO61gPPqC55l4BOTyH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rfrrLDAAAA3AAAAA8AAAAAAAAAAAAA&#10;AAAAoQIAAGRycy9kb3ducmV2LnhtbFBLBQYAAAAABAAEAPkAAACRAwAAAAA=&#10;" strokecolor="#7f7f7f" strokeweight="1pt">
                <v:stroke joinstyle="miter"/>
              </v:line>
              <v:group id="Group 216" o:spid="_x0000_s1028" style="position:absolute;left:54524;top:5641;width:7620;height:7620" coordorigin="54524,5641" coordsize="7620,76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9Z1QEsQAAADcAAAA&#10;DwAAAAAAAAAAAAAAAACqAgAAZHJzL2Rvd25yZXYueG1sUEsFBgAAAAAEAAQA+gAAAJsDAAAAAA==&#10;">
                <v:oval id="Oval 217" o:spid="_x0000_s1029" style="position:absolute;left:54524;top:5641;width:7620;height:76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rbbMYA&#10;AADcAAAADwAAAGRycy9kb3ducmV2LnhtbESPT2vCQBTE70K/w/IKvenGFGqIbqRVKoJUqOnF22v2&#10;5Q/Nvg3ZrYnfvlsQPA4z8xtmtR5NKy7Uu8aygvksAkFcWN1wpeArf58mIJxH1thaJgVXcrDOHiYr&#10;TLUd+JMuJ1+JAGGXooLa+y6V0hU1GXQz2xEHr7S9QR9kX0nd4xDgppVxFL1Igw2HhRo72tRU/Jx+&#10;jQLcDW/XPDpSPByS80eZH+z2+Vupp8fxdQnC0+jv4Vt7rxXE8wX8nwlHQG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DrbbMYAAADcAAAADwAAAAAAAAAAAAAAAACYAgAAZHJz&#10;L2Rvd25yZXYueG1sUEsFBgAAAAAEAAQA9QAAAIsDAAAAAA==&#10;" filled="f" strokecolor="#3167a9" strokeweight="1.5pt">
                  <v:stroke joinstyle="miter"/>
                </v:oval>
                <v:roundrect id="Rounded Rectangle 218" o:spid="_x0000_s1030" style="position:absolute;left:58823;top:8793;width:1244;height:428;rotation:-484982fd;visibility:visible;mso-wrap-style:square;v-text-anchor:middle" arcsize=".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pTj3sUA&#10;AADcAAAADwAAAGRycy9kb3ducmV2LnhtbESPTW/CMAyG70j8h8hI3EYKEvvoCAhtTNp1ME07uo2X&#10;djROlQTo9uvnwySO1uv3sZ/VZvCdOlNMbWAD81kBirgOtmVn4P3wcnMPKmVki11gMvBDCTbr8WiF&#10;pQ0XfqPzPjslEE4lGmhy7kutU92QxzQLPbFkXyF6zDJGp23Ei8B9pxdFcas9tiwXGuzpqaH6uD95&#10;oSzvfqvj866oPquPh+ii+3Z6a8x0MmwfQWUa8nX5v/1qDSzm8q3IiAjo9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lOPexQAAANwAAAAPAAAAAAAAAAAAAAAAAJgCAABkcnMv&#10;ZG93bnJldi54bWxQSwUGAAAAAAQABAD1AAAAigMAAAAA&#10;" fillcolor="#ffb500" stroked="f" strokeweight="1pt">
                  <v:stroke joinstyle="miter"/>
                </v:roundrect>
                <v:roundrect id="Rounded Rectangle 219" o:spid="_x0000_s1031" style="position:absolute;left:58180;top:8178;width:1243;height:428;rotation:-3053919fd;visibility:visible;mso-wrap-style:square;v-text-anchor:middle" arcsize=".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5GMuMMA&#10;AADcAAAADwAAAGRycy9kb3ducmV2LnhtbESPQWsCMRSE74L/ITyhN83qQdbVKCpWeivaHjw+Ns/N&#10;4uZl3aSa/fdNoeBxmJlvmNUm2kY8qPO1YwXTSQaCuHS65krB99f7OAfhA7LGxjEp6MnDZj0crLDQ&#10;7sknepxDJRKEfYEKTAhtIaUvDVn0E9cSJ+/qOoshya6SusNngttGzrJsLi3WnBYMtrQ3VN7OP1ZB&#10;vlsc+n2+MzpeIm/7T38PR6/U2yhulyACxfAK/7c/tILZdAF/Z9IRkO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5GMuMMAAADcAAAADwAAAAAAAAAAAAAAAACYAgAAZHJzL2Rv&#10;d25yZXYueG1sUEsFBgAAAAAEAAQA9QAAAIgDAAAAAA==&#10;" fillcolor="#ffb500" stroked="f" strokeweight="1pt">
                  <v:stroke joinstyle="miter"/>
                </v:roundrect>
                <v:roundrect id="Rounded Rectangle 220" o:spid="_x0000_s1032" style="position:absolute;left:57244;top:8144;width:1244;height:428;rotation:-90;visibility:visible;mso-wrap-style:square;v-text-anchor:middle" arcsize=".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YtPLMAA&#10;AADcAAAADwAAAGRycy9kb3ducmV2LnhtbERP3WrCMBS+H/gO4Qy8m+kqlFKNojJBBAerfYCz5qwp&#10;NielyWx9e3Mx2OXH97/eTrYTdxp861jB+yIBQVw73XKjoLoe33IQPiBr7ByTggd52G5mL2sstBv5&#10;i+5laEQMYV+gAhNCX0jpa0MW/cL1xJH7cYPFEOHQSD3gGMNtJ9MkyaTFlmODwZ4Ohupb+WsVLL/3&#10;Y3W+7D6bzH5QSHVuptErNX+ddisQgabwL/5zn7SCNI3z45l4BOTm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YtPLMAAAADcAAAADwAAAAAAAAAAAAAAAACYAgAAZHJzL2Rvd25y&#10;ZXYueG1sUEsFBgAAAAAEAAQA9QAAAIUDAAAAAA==&#10;" fillcolor="#ffb500" stroked="f" strokeweight="1pt">
                  <v:stroke joinstyle="miter"/>
                </v:roundrect>
                <v:roundrect id="Rounded Rectangle 221" o:spid="_x0000_s1033" style="position:absolute;left:56563;top:8872;width:1244;height:428;rotation:-8813289fd;visibility:visible;mso-wrap-style:square;v-text-anchor:middle" arcsize=".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LsG8QA&#10;AADcAAAADwAAAGRycy9kb3ducmV2LnhtbESPQWvCQBSE70L/w/IEb2ZjCkWiqxRBag8isSl4fGRf&#10;k+Du25BdNfn3bqHQ4zAz3zDr7WCNuFPvW8cKFkkKgrhyuuVaQfm1ny9B+ICs0TgmBSN52G5eJmvM&#10;tXtwQfdzqEWEsM9RQRNCl0vpq4Ys+sR1xNH7cb3FEGVfS93jI8KtkVmavkmLLceFBjvaNVRdzzer&#10;4NJ2x++Uq4/s9GrGzyWaa1nslZpNh/cViEBD+A//tQ9aQZYt4PdMPAJy8w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Ai7BvEAAAA3AAAAA8AAAAAAAAAAAAAAAAAmAIAAGRycy9k&#10;b3ducmV2LnhtbFBLBQYAAAAABAAEAPUAAACJAwAAAAA=&#10;" fillcolor="#ffb500" stroked="f" strokeweight="1pt">
                  <v:stroke joinstyle="miter"/>
                </v:roundrect>
                <v:roundrect id="Rounded Rectangle 222" o:spid="_x0000_s1034" style="position:absolute;left:58848;top:9732;width:1244;height:428;rotation:-8931795fd;visibility:visible;mso-wrap-style:square;v-text-anchor:middle" arcsize=".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k24YsMA&#10;AADcAAAADwAAAGRycy9kb3ducmV2LnhtbESPQUsDMRSE7wX/Q3iCtzZrClXWpkUFwYOX1kLx9ti8&#10;bhaTl5jEdv33plDocZiZb5jlevROHCnlIbCG+1kDgrgLZuBew+7zbfoIIhdkgy4wafijDOvVzWSJ&#10;rQkn3tBxW3pRIZxb1GBLia2UubPkMc9CJK7eISSPpcrUS5PwVOHeSdU0C+lx4LpgMdKrpe57++s1&#10;fHxlN5+nvf1xSh1UjBt+UC9a392Oz08gCo3lGr60340GpRScz9QjIF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k24YsMAAADcAAAADwAAAAAAAAAAAAAAAACYAgAAZHJzL2Rv&#10;d25yZXYueG1sUEsFBgAAAAAEAAQA9QAAAIgDAAAAAA==&#10;" fillcolor="#ffb500" stroked="f" strokeweight="1pt">
                  <v:stroke joinstyle="miter"/>
                </v:roundrect>
                <v:roundrect id="Rounded Rectangle 223" o:spid="_x0000_s1035" style="position:absolute;left:58185;top:10361;width:1244;height:428;rotation:-5584982fd;visibility:visible;mso-wrap-style:square;v-text-anchor:middle" arcsize=".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9rhMMA&#10;AADcAAAADwAAAGRycy9kb3ducmV2LnhtbESP3YrCMBSE74V9h3AWvNN0KyulGmUVFsQLwZ8HODTH&#10;ttqclCSr8e3NguDlMDPfMPNlNJ24kfOtZQVf4wwEcWV1y7WC0/F3VIDwAVljZ5kUPMjDcvExmGOp&#10;7Z33dDuEWiQI+xIVNCH0pZS+asigH9ueOHln6wyGJF0ttcN7gptO5lk2lQZbTgsN9rRuqLoe/oyC&#10;C65c7PaF3O528Xs6uVax3hRKDT/jzwxEoBje4Vd7oxXk+QT+z6QjIB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59rhMMAAADcAAAADwAAAAAAAAAAAAAAAACYAgAAZHJzL2Rv&#10;d25yZXYueG1sUEsFBgAAAAAEAAQA9QAAAIgDAAAAAA==&#10;" fillcolor="#ffb500" stroked="f" strokeweight="1pt">
                  <v:stroke joinstyle="miter"/>
                </v:roundrect>
                <v:roundrect id="Rounded Rectangle 224" o:spid="_x0000_s1036" style="position:absolute;left:57283;top:10424;width:1244;height:428;rotation:-2970712fd;visibility:visible;mso-wrap-style:square;v-text-anchor:middle" arcsize=".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b8QMQA&#10;AADcAAAADwAAAGRycy9kb3ducmV2LnhtbESPwWrDMBBE74X+g9hCb40cN5TgRjahpOCLD3b8AYu1&#10;tU2slZEUx+3XV4VAj8PMvGEOxWomsZDzo2UF200CgrizeuReQXv+fNmD8AFZ42SZFHyThyJ/fDhg&#10;pu2Na1qa0IsIYZ+hgiGEOZPSdwMZ9Bs7E0fvyzqDIUrXS+3wFuFmkmmSvEmDI8eFAWf6GKi7NFej&#10;oOx/luT0mp64sufqOh1d29VOqeen9fgOItAa/sP3dqkVpOkO/s7EIyDz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o2/EDEAAAA3AAAAA8AAAAAAAAAAAAAAAAAmAIAAGRycy9k&#10;b3ducmV2LnhtbFBLBQYAAAAABAAEAPUAAACJAwAAAAA=&#10;" fillcolor="#ffb500" stroked="f" strokeweight="1pt">
                  <v:stroke joinstyle="miter"/>
                </v:roundrect>
                <v:roundrect id="Rounded Rectangle 225" o:spid="_x0000_s1037" style="position:absolute;left:56627;top:9809;width:1244;height:428;rotation:-201426fd;visibility:visible;mso-wrap-style:square;v-text-anchor:middle" arcsize=".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s2ZJcQA&#10;AADcAAAADwAAAGRycy9kb3ducmV2LnhtbESPQUvDQBSE74L/YXmCl9BuGlGamE0RodCb2Ap6fGSf&#10;2Wj2bcg+2/TfdwXB4zAz3zD1ZvaDOtIU+8AGVsscFHEbbM+dgbfDdrEGFQXZ4hCYDJwpwqa5vqqx&#10;suHEr3TcS6cShGOFBpzIWGkdW0ce4zKMxMn7DJNHSXLqtJ3wlOB+0EWeP2iPPacFhyM9O2q/9z/e&#10;wIwv/vzRyl1Wfr1vs1VWlm4UY25v5qdHUEKz/If/2jtroCju4fdMOgK6u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7NmSXEAAAA3AAAAA8AAAAAAAAAAAAAAAAAmAIAAGRycy9k&#10;b3ducmV2LnhtbFBLBQYAAAAABAAEAPUAAACJAwAAAAA=&#10;" fillcolor="#ffb500" stroked="f" strokeweight="1pt">
                  <v:stroke joinstyle="miter"/>
                </v:roundrect>
              </v:group>
              <v:group id="Group 226" o:spid="_x0000_s1038" style="position:absolute;left:47889;top:11666;width:6926;height:6866" coordorigin="47889,11666" coordsize="6925,68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/Gar8QAAADcAAAADwAAAGRycy9kb3ducmV2LnhtbESPQYvCMBSE7wv+h/AE&#10;b2vayopUo4ioeJCFVUG8PZpnW2xeShPb+u/NwsIeh5n5hlmselOJlhpXWlYQjyMQxJnVJecKLufd&#10;5wyE88gaK8uk4EUOVsvBxwJTbTv+ofbkcxEg7FJUUHhfp1K6rCCDbmxr4uDdbWPQB9nkUjfYBbip&#10;ZBJFU2mw5LBQYE2bgrLH6WkU7Dvs1pN42x4f983rdv76vh5jUmo07NdzEJ56/x/+ax+0giSZwu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O/Gar8QAAADcAAAA&#10;DwAAAAAAAAAAAAAAAACqAgAAZHJzL2Rvd25yZXYueG1sUEsFBgAAAAAEAAQA+gAAAJsDAAAAAA==&#10;">
                <v:oval id="Oval 227" o:spid="_x0000_s1039" style="position:absolute;left:48810;top:12566;width:5199;height:5199;rotation:-7417323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yq/XsUA&#10;AADcAAAADwAAAGRycy9kb3ducmV2LnhtbESP3WrCQBSE7wu+w3IEb4puDKVqdBVRCoJF8Af08pA9&#10;JsHs2ZBdk/Ttu0Khl8PMfMMsVp0pRUO1KywrGI8iEMSp1QVnCi7nr+EUhPPIGkvLpOCHHKyWvbcF&#10;Jtq2fKTm5DMRIOwSVJB7XyVSujQng25kK+Lg3W1t0AdZZ1LX2Aa4KWUcRZ/SYMFhIceKNjmlj9PT&#10;KGh32WHvGzfj9+uzvX1vP5pybJUa9Lv1HISnzv+H/9o7rSCOJ/A6E46AXP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Kr9exQAAANwAAAAPAAAAAAAAAAAAAAAAAJgCAABkcnMv&#10;ZG93bnJldi54bWxQSwUGAAAAAAQABAD1AAAAigMAAAAA&#10;" fillcolor="window" strokecolor="#3167a9" strokeweight="1.5pt">
                  <v:stroke joinstyle="miter"/>
                </v:oval>
                <v:shape id="Arc 228" o:spid="_x0000_s1040" style="position:absolute;left:47889;top:11666;width:6926;height:6866;rotation:-9613369fd;visibility:visible;mso-wrap-style:square;v-text-anchor:middle" coordsize="692536,686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EWVIsQA&#10;AADcAAAADwAAAGRycy9kb3ducmV2LnhtbERPTU/CQBC9m/AfNmPihcDWEsBUFmKMgMqJwsHj2B3b&#10;hu5s012h/HvmYOLx5X0vVr1r1Jm6UHs28DhOQBEX3tZcGjge1qMnUCEiW2w8k4ErBVgtB3cLzKy/&#10;8J7OeSyVhHDI0EAVY5tpHYqKHIaxb4mF+/GdwyiwK7Xt8CLhrtFpksy0w5qlocKWXisqTvmvk97P&#10;+fexGQ6/6nw92SVv2+nHZjs15uG+f3kGFamP/+I/97s1kKayVs7IEdDL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hFlSLEAAAA3AAAAA8AAAAAAAAAAAAAAAAAmAIAAGRycy9k&#10;b3ducmV2LnhtbFBLBQYAAAAABAAEAPUAAACJAwAAAAA=&#10;" path="m346268,nsc483138,,607165,79935,662724,203955v56100,125227,31723,271537,-62016,372224c508186,675558,365439,711821,236117,668799l346268,343316,346268,xem346268,nfc483138,,607165,79935,662724,203955v56100,125227,31723,271537,-62016,372224c508186,675558,365439,711821,236117,668799e" filled="f" strokecolor="#f7911e" strokeweight="1pt">
                  <v:stroke dashstyle="3 1" endarrow="block" endarrowwidth="narrow" endarrowlength="short" joinstyle="miter"/>
                  <v:path arrowok="t" o:connecttype="custom" o:connectlocs="346268,0;662724,203955;600708,576179;236117,668799" o:connectangles="0,0,0,0"/>
                </v:shape>
                <v:roundrect id="Rounded Rectangle 229" o:spid="_x0000_s1041" style="position:absolute;left:51699;top:14711;width:805;height:277;rotation:-484982fd;visibility:visible;mso-wrap-style:square;v-text-anchor:middle" arcsize=".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7SM+MQA&#10;AADcAAAADwAAAGRycy9kb3ducmV2LnhtbESPQWsCMRSE7wX/Q3hCbzXrglZXo4i10GttEY9vN8/s&#10;6uZlSVLd+uubQqHHYWa+YZbr3rbiSj40jhWMRxkI4srpho2Cz4/XpxmIEJE1to5JwTcFWK8GD0ss&#10;tLvxO1330YgE4VCggjrGrpAyVDVZDCPXESfv5LzFmKQ3Unu8JbhtZZ5lU2mx4bRQY0fbmqrL/ssm&#10;yuT5Xl5edll5LA9zb7w5G7lR6nHYbxYgIvXxP/zXftMK8nwOv2fSEZCr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O0jPjEAAAA3AAAAA8AAAAAAAAAAAAAAAAAmAIAAGRycy9k&#10;b3ducmV2LnhtbFBLBQYAAAAABAAEAPUAAACJAwAAAAA=&#10;" fillcolor="#ffb500" stroked="f" strokeweight="1pt">
                  <v:stroke joinstyle="miter"/>
                </v:roundrect>
                <v:roundrect id="Rounded Rectangle 230" o:spid="_x0000_s1042" style="position:absolute;left:51282;top:14312;width:805;height:277;rotation:-3053919fd;visibility:visible;mso-wrap-style:square;v-text-anchor:middle" arcsize=".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55RcEA&#10;AADcAAAADwAAAGRycy9kb3ducmV2LnhtbERPz2vCMBS+D/wfwhO8rekURu0aRUXHbmPqweOjeWvK&#10;mpfaRE3/++Uw2PHj+12to+3EnQbfOlbwkuUgiGunW24UnE+H5wKED8gaO8ekYCQP69XkqcJSuwd/&#10;0f0YGpFC2JeowITQl1L62pBFn7meOHHfbrAYEhwaqQd8pHDbyXmev0qLLacGgz3tDNU/x5tVUGyX&#10;+3FXbI2Ol8ib8dNfw7tXajaNmzcQgWL4F/+5P7SC+SLNT2fSEZCr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keeUXBAAAA3AAAAA8AAAAAAAAAAAAAAAAAmAIAAGRycy9kb3du&#10;cmV2LnhtbFBLBQYAAAAABAAEAPUAAACGAwAAAAA=&#10;" fillcolor="#ffb500" stroked="f" strokeweight="1pt">
                  <v:stroke joinstyle="miter"/>
                </v:roundrect>
                <v:roundrect id="Rounded Rectangle 231" o:spid="_x0000_s1043" style="position:absolute;left:50676;top:14291;width:805;height:277;rotation:-90;visibility:visible;mso-wrap-style:square;v-text-anchor:middle" arcsize=".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58asIA&#10;AADcAAAADwAAAGRycy9kb3ducmV2LnhtbESP0YrCMBRE34X9h3AXfNPUCiJdo7iLC4ugYPUD7jbX&#10;ptjclCba+vdGEHwcZuYMs1j1thY3an3lWMFknIAgLpyuuFRwOv6O5iB8QNZYOyYFd/KwWn4MFphp&#10;1/GBbnkoRYSwz1CBCaHJpPSFIYt+7Bri6J1dazFE2ZZSt9hFuK1lmiQzabHiuGCwoR9DxSW/WgXT&#10;/+/utN2t9+XMbiikem76zis1/OzXXyAC9eEdfrX/tIJ0OoHnmXgE5PI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vHnxqwgAAANwAAAAPAAAAAAAAAAAAAAAAAJgCAABkcnMvZG93&#10;bnJldi54bWxQSwUGAAAAAAQABAD1AAAAhwMAAAAA&#10;" fillcolor="#ffb500" stroked="f" strokeweight="1pt">
                  <v:stroke joinstyle="miter"/>
                </v:roundrect>
                <v:roundrect id="Rounded Rectangle 232" o:spid="_x0000_s1044" style="position:absolute;left:50235;top:14762;width:805;height:278;rotation:-8813289fd;visibility:visible;mso-wrap-style:square;v-text-anchor:middle" arcsize=".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nkscUA&#10;AADcAAAADwAAAGRycy9kb3ducmV2LnhtbESPwWrDMBBE74X8g9hAb7VcG0pwo5hQCGkPJSR1ocfF&#10;2tjG0spYSuz8fVQo9DjMzBtmXc7WiCuNvnOs4DlJQRDXTnfcKKi+dk8rED4gazSOScGNPJSbxcMa&#10;C+0mPtL1FBoRIewLVNCGMBRS+roliz5xA3H0zm60GKIcG6lHnCLcGpml6Yu02HFcaHGgt5bq/nSx&#10;Cn664fM75XqfHXJz+1ih6avjTqnH5bx9BRFoDv/hv/a7VpDlGfyeiUdAbu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KeSxxQAAANwAAAAPAAAAAAAAAAAAAAAAAJgCAABkcnMv&#10;ZG93bnJldi54bWxQSwUGAAAAAAQABAD1AAAAigMAAAAA&#10;" fillcolor="#ffb500" stroked="f" strokeweight="1pt">
                  <v:stroke joinstyle="miter"/>
                </v:roundrect>
                <v:roundrect id="Rounded Rectangle 233" o:spid="_x0000_s1045" style="position:absolute;left:51715;top:15318;width:805;height:278;rotation:-8931795fd;visibility:visible;mso-wrap-style:square;v-text-anchor:middle" arcsize=".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iLJMMA&#10;AADcAAAADwAAAGRycy9kb3ducmV2LnhtbESPQUsDMRSE70L/Q3gFbzbbLKisTUsrCB68tAri7bF5&#10;3SwmL2kS2/XfG0HwOMzMN8xqM3knzpTyGFjDctGAIO6DGXnQ8Pb6dHMPIhdkgy4wafimDJv17GqF&#10;nQkX3tP5UAZRIZw71GBLiZ2UubfkMS9CJK7eMSSPpco0SJPwUuHeSdU0t9LjyHXBYqRHS/3n4ctr&#10;ePnIrm3Tuz05pY4qxj3fqZ3W1/Np+wCi0FT+w3/tZ6NBtS38nqlHQK5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NiLJMMAAADcAAAADwAAAAAAAAAAAAAAAACYAgAAZHJzL2Rv&#10;d25yZXYueG1sUEsFBgAAAAAEAAQA9QAAAIgDAAAAAA==&#10;" fillcolor="#ffb500" stroked="f" strokeweight="1pt">
                  <v:stroke joinstyle="miter"/>
                </v:roundrect>
                <v:roundrect id="Rounded Rectangle 234" o:spid="_x0000_s1046" style="position:absolute;left:51285;top:15725;width:805;height:278;rotation:-5584982fd;visibility:visible;mso-wrap-style:square;v-text-anchor:middle" arcsize=".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9lLcQA&#10;AADcAAAADwAAAGRycy9kb3ducmV2LnhtbESP0WoCMRRE3wv+Q7iCbzVbbWXZGkUFQfogaPsBl+R2&#10;d+vmZknibvr3TaHQx2FmzjDrbbKdGMiH1rGCp3kBglg703Kt4OP9+FiCCBHZYOeYFHxTgO1m8rDG&#10;yriRLzRcYy0yhEOFCpoY+0rKoBuyGOauJ87ep/MWY5a+lsbjmOG2k4uiWEmLLeeFBns6NKRv17tV&#10;8IV7n7pLKd/O5/SyWt50qk+lUrNp2r2CiJTif/ivfTIKFstn+D2Tj4Dc/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mvZS3EAAAA3AAAAA8AAAAAAAAAAAAAAAAAmAIAAGRycy9k&#10;b3ducmV2LnhtbFBLBQYAAAAABAAEAPUAAACJAwAAAAA=&#10;" fillcolor="#ffb500" stroked="f" strokeweight="1pt">
                  <v:stroke joinstyle="miter"/>
                </v:roundrect>
                <v:roundrect id="Rounded Rectangle 235" o:spid="_x0000_s1047" style="position:absolute;left:50701;top:15766;width:805;height:278;rotation:-2970712fd;visibility:visible;mso-wrap-style:square;v-text-anchor:middle" arcsize=".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KPPBsMA&#10;AADcAAAADwAAAGRycy9kb3ducmV2LnhtbESPQYvCMBSE78L+h/AWvGm6FRfpmhZZFLx4UPsDHs2z&#10;Ldu8lCTW6q83grDHYWa+YdbFaDoxkPOtZQVf8wQEcWV1y7WC8rybrUD4gKyxs0wK7uShyD8ma8y0&#10;vfGRhlOoRYSwz1BBE0KfSemrhgz6ue2Jo3exzmCI0tVSO7xFuOlkmiTf0mDLcaHBnn4bqv5OV6Ng&#10;Xz+GZLtIt3yw58O127iyOjqlpp/j5gdEoDH8h9/tvVaQLpbwOhOPgMy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KPPBsMAAADcAAAADwAAAAAAAAAAAAAAAACYAgAAZHJzL2Rv&#10;d25yZXYueG1sUEsFBgAAAAAEAAQA9QAAAIgDAAAAAA==&#10;" fillcolor="#ffb500" stroked="f" strokeweight="1pt">
                  <v:stroke joinstyle="miter"/>
                </v:roundrect>
                <v:roundrect id="Rounded Rectangle 236" o:spid="_x0000_s1048" style="position:absolute;left:50277;top:15368;width:805;height:277;rotation:-201426fd;visibility:visible;mso-wrap-style:square;v-text-anchor:middle" arcsize=".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8aRj8QA&#10;AADcAAAADwAAAGRycy9kb3ducmV2LnhtbESPQWvCQBSE74X+h+UVvATdqCBNdJVSELyVWsEeH9ln&#10;Njb7NmRfNf77bkHwOMzMN8xqM/hWXaiPTWAD00kOirgKtuHawOFrO34FFQXZYhuYDNwowmb9/LTC&#10;0oYrf9JlL7VKEI4lGnAiXal1rBx5jJPQESfvFHqPkmRfa9vjNcF9q2d5vtAeG04LDjt6d1T97H+9&#10;gQE//O27knlWnI/bbJoVhevEmNHL8LYEJTTII3xv76yB2XwB/2fSEdDr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vGkY/EAAAA3AAAAA8AAAAAAAAAAAAAAAAAmAIAAGRycy9k&#10;b3ducmV2LnhtbFBLBQYAAAAABAAEAPUAAACJAwAAAAA=&#10;" fillcolor="#ffb500" stroked="f" strokeweight="1pt">
                  <v:stroke joinstyle="miter"/>
                </v:roundrect>
              </v:group>
              <v:group id="Group 237" o:spid="_x0000_s1049" style="position:absolute;left:55920;top:15054;width:4855;height:4896" coordorigin="55920,15054" coordsize="4855,489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WSp6cYAAADcAAAADwAAAGRycy9kb3ducmV2LnhtbESPT2vCQBTE7wW/w/IK&#10;vdXNH2wldQ0itngQoSqU3h7ZZxKSfRuy2yR++25B6HGYmd8wq3wyrRiod7VlBfE8AkFcWF1zqeBy&#10;fn9egnAeWWNrmRTcyEG+nj2sMNN25E8aTr4UAcIuQwWV910mpSsqMujmtiMO3tX2Bn2QfSl1j2OA&#10;m1YmUfQiDdYcFirsaFtR0Zx+jIKPEcdNGu+GQ3Pd3r7Pi+PXISalnh6nzRsIT5P/D9/be60gSV/h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RZKnpxgAAANwA&#10;AAAPAAAAAAAAAAAAAAAAAKoCAABkcnMvZG93bnJldi54bWxQSwUGAAAAAAQABAD6AAAAnQMAAAAA&#10;">
                <v:oval id="Oval 238" o:spid="_x0000_s1050" style="position:absolute;left:56530;top:15711;width:3630;height:3630;rotation:-3256542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cJ9lMIA&#10;AADcAAAADwAAAGRycy9kb3ducmV2LnhtbERPTU/CQBC9m/AfNkPCTbZWA6ayECGSKDfQmHgbukNb&#10;7c42uwvUf88cSDi+vO/ZonetOlGIjWcDD+MMFHHpbcOVga/P9f0zqJiQLbaeycA/RVjMB3czLKw/&#10;85ZOu1QpCeFYoIE6pa7QOpY1OYxj3xELd/DBYRIYKm0DniXctTrPsol22LA01NjRqqbyb3d0BvLl&#10;h//5nZb58Wm/fatcHr4Pm70xo2H/+gIqUZ9u4qv73YrvUdbKGTkCe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wn2UwgAAANwAAAAPAAAAAAAAAAAAAAAAAJgCAABkcnMvZG93&#10;bnJldi54bWxQSwUGAAAAAAQABAD1AAAAhwMAAAAA&#10;" fillcolor="window" strokecolor="#3167a9" strokeweight="1.5pt">
                  <v:stroke joinstyle="miter"/>
                </v:oval>
                <v:shape id="Arc 239" o:spid="_x0000_s1051" style="position:absolute;left:55900;top:15074;width:4896;height:4855;rotation:-5452588fd;visibility:visible;mso-wrap-style:square;v-text-anchor:middle" coordsize="489579,4855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ZEPwcYA&#10;AADcAAAADwAAAGRycy9kb3ducmV2LnhtbESPQWvCQBSE7wX/w/KE3upGi6VGVxFBWixUahSvj+wz&#10;CWbfxt3VxP76bqHQ4zAz3zCzRWdqcSPnK8sKhoMEBHFudcWFgn22fnoF4QOyxtoyKbiTh8W89zDD&#10;VNuWv+i2C4WIEPYpKihDaFIpfV6SQT+wDXH0TtYZDFG6QmqHbYSbWo6S5EUarDgulNjQqqT8vLsa&#10;BdcNnj+bllf3zI+z78vxY/t2cEo99rvlFESgLvyH/9rvWsHoeQK/Z+IRkPM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ZEPwcYAAADcAAAADwAAAAAAAAAAAAAAAACYAgAAZHJz&#10;L2Rvd25yZXYueG1sUEsFBgAAAAAEAAQA9QAAAIsDAAAAAA==&#10;" path="m244789,nsc341557,,429242,56535,468514,144245v39642,88537,22415,191972,-43829,263164c359274,477705,258339,503357,166901,472921l244790,242769v,-80923,-1,-161846,-1,-242769xem244789,nfc341557,,429242,56535,468514,144245v39642,88537,22415,191972,-43829,263164c359274,477705,258339,503357,166901,472921e" filled="f" strokecolor="#f7911e" strokeweight="1pt">
                  <v:stroke dashstyle="3 1" endarrow="block" endarrowwidth="narrow" endarrowlength="short" joinstyle="miter"/>
                  <v:path arrowok="t" o:connecttype="custom" o:connectlocs="244789,0;468514,144245;424685,407409;166901,472921" o:connectangles="0,0,0,0"/>
                </v:shape>
                <v:roundrect id="Rounded Rectangle 240" o:spid="_x0000_s1052" style="position:absolute;left:58566;top:17213;width:582;height:200;rotation:-484982fd;visibility:visible;mso-wrap-style:square;v-text-anchor:middle" arcsize=".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1HAxcQA&#10;AADcAAAADwAAAGRycy9kb3ducmV2LnhtbESPwU4CMRCG7ya8QzMm3qQrUdGVQghq4lUgxOPsdugu&#10;bKebtsLq0zsHE46Tf/5v5pstBt+pE8XUBjZwNy5AEdfBtuwMbDfvt0+gUka22AUmAz+UYDEfXc2w&#10;tOHMn3RaZ6cEwqlEA03Ofal1qhvymMahJ5ZsH6LHLGN02kY8C9x3elIUj9pjy3KhwZ5WDdXH9bcX&#10;ysP0tzq+vhXVV7V7ji66g9NLY26uh+ULqExDviz/tz+sgcm9vC8yIgJ6/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9RwMXEAAAA3AAAAA8AAAAAAAAAAAAAAAAAmAIAAGRycy9k&#10;b3ducmV2LnhtbFBLBQYAAAAABAAEAPUAAACJAwAAAAA=&#10;" fillcolor="#ffb500" stroked="f" strokeweight="1pt">
                  <v:stroke joinstyle="miter"/>
                </v:roundrect>
                <v:roundrect id="Rounded Rectangle 241" o:spid="_x0000_s1053" style="position:absolute;left:58265;top:16925;width:582;height:200;rotation:-3053919fd;visibility:visible;mso-wrap-style:square;v-text-anchor:middle" arcsize=".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lSvo8QA&#10;AADcAAAADwAAAGRycy9kb3ducmV2LnhtbESPQWvCQBSE7wX/w/IK3uomIiVG16BSpbdS7aHHR/aZ&#10;Dc2+jdmtbv59t1DocZiZb5h1FW0nbjT41rGCfJaBIK6dbrlR8HE+PBUgfEDW2DkmBSN5qDaThzWW&#10;2t35nW6n0IgEYV+iAhNCX0rpa0MW/cz1xMm7uMFiSHJopB7wnuC2k/Mse5YWW04LBnvaG6q/Tt9W&#10;QbFbvoz7Ymd0/Iy8Hd/8NRy9UtPHuF2BCBTDf/iv/aoVzBc5/J5JR0Bu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5Ur6PEAAAA3AAAAA8AAAAAAAAAAAAAAAAAmAIAAGRycy9k&#10;b3ducmV2LnhtbFBLBQYAAAAABAAEAPUAAACJAwAAAAA=&#10;" fillcolor="#ffb500" stroked="f" strokeweight="1pt">
                  <v:stroke joinstyle="miter"/>
                </v:roundrect>
                <v:roundrect id="Rounded Rectangle 242" o:spid="_x0000_s1054" style="position:absolute;left:57828;top:16910;width:581;height:200;rotation:-90;visibility:visible;mso-wrap-style:square;v-text-anchor:middle" arcsize=".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8qRYMMA&#10;AADcAAAADwAAAGRycy9kb3ducmV2LnhtbESP3YrCMBSE7wXfIRzBO02ti0jXKCoKIqzgzwOcbc42&#10;ZZuT0kRb394sLHg5zMw3zGLV2Uo8qPGlYwWTcQKCOHe65ELB7bofzUH4gKyxckwKnuRhtez3Fphp&#10;1/KZHpdQiAhhn6ECE0KdSelzQxb92NXE0ftxjcUQZVNI3WAb4baSaZLMpMWS44LBmraG8t/L3SqY&#10;fm/a2/FrfSpmdkch1XPTtV6p4aBbf4II1IV3+L990ArSjxT+zsQjIJ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8qRYMMAAADcAAAADwAAAAAAAAAAAAAAAACYAgAAZHJzL2Rv&#10;d25yZXYueG1sUEsFBgAAAAAEAAQA9QAAAIgDAAAAAA==&#10;" fillcolor="#ffb500" stroked="f" strokeweight="1pt">
                  <v:stroke joinstyle="miter"/>
                </v:roundrect>
                <v:roundrect id="Rounded Rectangle 243" o:spid="_x0000_s1055" style="position:absolute;left:57510;top:17250;width:581;height:200;rotation:-8813289fd;visibility:visible;mso-wrap-style:square;v-text-anchor:middle" arcsize=".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MyV8UA&#10;AADcAAAADwAAAGRycy9kb3ducmV2LnhtbESPzWrDMBCE74W8g9hAbo1cp5TgRDElYNIcSskf5LhY&#10;G9tEWhlLje23rwqFHoeZ+YZZ54M14kGdbxwreJknIIhLpxuuFJxPxfMShA/IGo1jUjCSh3wzeVpj&#10;pl3PB3ocQyUihH2GCuoQ2kxKX9Zk0c9dSxy9m+sshii7SuoO+wi3RqZJ8iYtNhwXamxpW1N5P35b&#10;Bdem/bwkXO7Sr4UZ90s09/OhUGo2Hd5XIAIN4T/81/7QCtLXBfyeiUdAb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YzJXxQAAANwAAAAPAAAAAAAAAAAAAAAAAJgCAABkcnMv&#10;ZG93bnJldi54bWxQSwUGAAAAAAQABAD1AAAAigMAAAAA&#10;" fillcolor="#ffb500" stroked="f" strokeweight="1pt">
                  <v:stroke joinstyle="miter"/>
                </v:roundrect>
                <v:roundrect id="Rounded Rectangle 244" o:spid="_x0000_s1056" style="position:absolute;left:58578;top:17652;width:581;height:200;rotation:-8931795fd;visibility:visible;mso-wrap-style:square;v-text-anchor:middle" arcsize=".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dgLcMA&#10;AADcAAAADwAAAGRycy9kb3ducmV2LnhtbESPQUsDMRSE70L/Q3hCbzZrWlS2TUsVCh68tAri7bF5&#10;3SxNXmIS2/XfG0HwOMzMN8xqM3onzpTyEFjD7awBQdwFM3Cv4e11d/MAIhdkgy4wafimDJv15GqF&#10;rQkX3tP5UHpRIZxb1GBLia2UubPkMc9CJK7eMSSPpcrUS5PwUuHeSdU0d9LjwHXBYqQnS93p8OU1&#10;vHxkN5+nd/vplDqqGPd8rx61nl6P2yWIQmP5D/+1n40GtVjA75l6BOT6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zdgLcMAAADcAAAADwAAAAAAAAAAAAAAAACYAgAAZHJzL2Rv&#10;d25yZXYueG1sUEsFBgAAAAAEAAQA9QAAAIgDAAAAAA==&#10;" fillcolor="#ffb500" stroked="f" strokeweight="1pt">
                  <v:stroke joinstyle="miter"/>
                </v:roundrect>
                <v:roundrect id="Rounded Rectangle 245" o:spid="_x0000_s1057" style="position:absolute;left:58268;top:17946;width:581;height:200;rotation:-5584982fd;visibility:visible;mso-wrap-style:square;v-text-anchor:middle" arcsize=".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uWzy8QA&#10;AADcAAAADwAAAGRycy9kb3ducmV2LnhtbESP0WoCMRRE34X+Q7iFvmlWW2VZjdIWCuKDoO0HXJLr&#10;7urmZknS3fTvTaHQx2FmzjCbXbKdGMiH1rGC+awAQaydablW8PX5MS1BhIhssHNMCn4owG77MNlg&#10;ZdzIJxrOsRYZwqFCBU2MfSVl0A1ZDDPXE2fv4rzFmKWvpfE4Zrjt5KIoVtJiy3mhwZ7eG9K387dV&#10;cMU3n7pTKQ/HY1qunm861ftSqafH9LoGESnF//Bfe28ULF6W8HsmHwG5v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7ls8vEAAAA3AAAAA8AAAAAAAAAAAAAAAAAmAIAAGRycy9k&#10;b3ducmV2LnhtbFBLBQYAAAAABAAEAPUAAACJAwAAAAA=&#10;" fillcolor="#ffb500" stroked="f" strokeweight="1pt">
                  <v:stroke joinstyle="miter"/>
                </v:roundrect>
                <v:roundrect id="Rounded Rectangle 246" o:spid="_x0000_s1058" style="position:absolute;left:57846;top:17975;width:582;height:200;rotation:-2970712fd;visibility:visible;mso-wrap-style:square;v-text-anchor:middle" arcsize=".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HciDMMA&#10;AADcAAAADwAAAGRycy9kb3ducmV2LnhtbESPQYvCMBSE78L+h/AEb5paF1m6pkUWBS8e1P6AR/O2&#10;Ldu8lCTW6q83grDHYWa+YTbFaDoxkPOtZQXLRQKCuLK65VpBednPv0D4gKyxs0wK7uShyD8mG8y0&#10;vfGJhnOoRYSwz1BBE0KfSemrhgz6he2Jo/drncEQpauldniLcNPJNEnW0mDLcaHBnn4aqv7OV6Pg&#10;UD+GZLdKd3y0l+O127qyOjmlZtNx+w0i0Bj+w+/2QStIP9fwOhOPgMy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HciDMMAAADcAAAADwAAAAAAAAAAAAAAAACYAgAAZHJzL2Rv&#10;d25yZXYueG1sUEsFBgAAAAAEAAQA9QAAAIgDAAAAAA==&#10;" fillcolor="#ffb500" stroked="f" strokeweight="1pt">
                  <v:stroke joinstyle="miter"/>
                </v:roundrect>
                <v:roundrect id="Rounded Rectangle 247" o:spid="_x0000_s1059" style="position:absolute;left:57540;top:17687;width:581;height:200;rotation:-201426fd;visibility:visible;mso-wrap-style:square;v-text-anchor:middle" arcsize=".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IxHacUA&#10;AADcAAAADwAAAGRycy9kb3ducmV2LnhtbESPQWvCQBSE7wX/w/IKvQTdqKWa1FWkIPRWagt6fGSf&#10;2bTZtyH7qvHfu4VCj8PMfMOsNoNv1Zn62AQ2MJ3koIirYBuuDXx+7MZLUFGQLbaBycCVImzWo7sV&#10;ljZc+J3Oe6lVgnAs0YAT6UqtY+XIY5yEjjh5p9B7lCT7WtseLwnuWz3L8yftseG04LCjF0fV9/7H&#10;GxjwzV+Plcyz4uuwy6ZZUbhOjHm4H7bPoIQG+Q//tV+tgdnjAn7PpCOg1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jEdpxQAAANwAAAAPAAAAAAAAAAAAAAAAAJgCAABkcnMv&#10;ZG93bnJldi54bWxQSwUGAAAAAAQABAD1AAAAigMAAAAA&#10;" fillcolor="#ffb500" stroked="f" strokeweight="1pt">
                  <v:stroke joinstyle="miter"/>
                </v:roundrect>
              </v:group>
              <w10:wrap anchorx="margin"/>
            </v:group>
          </w:pict>
        </mc:Fallback>
      </mc:AlternateContent>
    </w:r>
    <w:r>
      <w:rPr>
        <w:noProof/>
      </w:rPr>
      <w:drawing>
        <wp:inline distT="0" distB="0" distL="0" distR="0" wp14:anchorId="5E898FE4" wp14:editId="5E62199C">
          <wp:extent cx="1896110" cy="419100"/>
          <wp:effectExtent l="0" t="0" r="8890" b="0"/>
          <wp:docPr id="23" name="Picture 23" descr="C:\Users\schoudhu\AppData\Local\Microsoft\Windows\INetCache\Content.Word\qc_logo_flt_rgb_blu_pos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C:\Users\schoudhu\AppData\Local\Microsoft\Windows\INetCache\Content.Word\qc_logo_flt_rgb_blu_pos.jpg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2122" t="27273" r="10859" b="31061"/>
                  <a:stretch/>
                </pic:blipFill>
                <pic:spPr bwMode="auto">
                  <a:xfrm>
                    <a:off x="0" y="0"/>
                    <a:ext cx="1896110" cy="41910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  <w:sdt>
      <w:sdtPr>
        <w:alias w:val="Doc Entity"/>
        <w:tag w:val="Doc Entity"/>
        <w:id w:val="-261688592"/>
        <w:placeholder>
          <w:docPart w:val="7F5AC19487FC4DB993C9FD04A73C157D"/>
        </w:placeholder>
        <w:showingPlcHdr/>
        <w15:color w:val="000000"/>
        <w15:appearance w15:val="hidden"/>
        <w:text w:multiLine="1"/>
      </w:sdtPr>
      <w:sdtContent>
        <w:r>
          <w:t xml:space="preserve"> </w:t>
        </w:r>
      </w:sdtContent>
    </w:sdt>
  </w:p>
  <w:p w14:paraId="2A036013" w14:textId="112C3FB8" w:rsidR="005B717C" w:rsidRDefault="005B717C" w:rsidP="00F06425">
    <w:pPr>
      <w:pStyle w:val="zBrandingOwner"/>
    </w:pPr>
    <w:sdt>
      <w:sdtPr>
        <w:alias w:val="Doc Entity"/>
        <w:tag w:val="Doc Entity"/>
        <w:id w:val="-1278015214"/>
        <w:placeholder>
          <w:docPart w:val="28C7A646BFCF466B844C505C1D4BF220"/>
        </w:placeholder>
        <w15:color w:val="000000"/>
        <w15:appearance w15:val="hidden"/>
        <w:text w:multiLine="1"/>
      </w:sdtPr>
      <w:sdtContent>
        <w:r>
          <w:t>Qualcomm Technologies, Inc.</w:t>
        </w:r>
      </w:sdtContent>
    </w:sdt>
  </w:p>
  <w:p w14:paraId="34C54872" w14:textId="5B8DBA9B" w:rsidR="005B717C" w:rsidRDefault="005B717C" w:rsidP="000A183B">
    <w:pPr>
      <w:pStyle w:val="zBrandingLogo"/>
      <w:tabs>
        <w:tab w:val="center" w:pos="4680"/>
      </w:tabs>
      <w:spacing w:after="120"/>
    </w:pPr>
  </w:p>
  <w:p w14:paraId="3C67308B" w14:textId="71637A9A" w:rsidR="005B717C" w:rsidRDefault="005B717C" w:rsidP="000A183B">
    <w:pPr>
      <w:pStyle w:val="Header"/>
      <w:tabs>
        <w:tab w:val="clear" w:pos="4680"/>
        <w:tab w:val="clear" w:pos="9360"/>
        <w:tab w:val="left" w:pos="7785"/>
      </w:tabs>
    </w:pPr>
    <w:r>
      <w:tab/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3656DAA" w14:textId="47978138" w:rsidR="005B717C" w:rsidRPr="009A2B19" w:rsidRDefault="005B717C" w:rsidP="006003AA">
    <w:pPr>
      <w:pStyle w:val="Header"/>
    </w:pPr>
    <w:r w:rsidRPr="000A183B">
      <w:t xml:space="preserve"> </w:t>
    </w:r>
    <w:r w:rsidRPr="00A92E40">
      <w:rPr>
        <w:rFonts w:ascii="Arial" w:hAnsi="Arial" w:cs="Arial"/>
        <w:i/>
        <w:sz w:val="18"/>
        <w:szCs w:val="18"/>
      </w:rPr>
      <w:t xml:space="preserve"> </w:t>
    </w:r>
    <w:r w:rsidRPr="009A2B19">
      <w:rPr>
        <w:rFonts w:ascii="Arial" w:hAnsi="Arial" w:cs="Arial"/>
        <w:i/>
        <w:sz w:val="18"/>
        <w:szCs w:val="18"/>
      </w:rPr>
      <w:fldChar w:fldCharType="begin"/>
    </w:r>
    <w:r w:rsidRPr="009A2B19">
      <w:rPr>
        <w:rFonts w:ascii="Arial" w:hAnsi="Arial" w:cs="Arial"/>
        <w:i/>
        <w:sz w:val="18"/>
        <w:szCs w:val="18"/>
      </w:rPr>
      <w:instrText xml:space="preserve"> STYLEREF "ProductName" \* MERGEFORMAT </w:instrText>
    </w:r>
    <w:r w:rsidRPr="009A2B19">
      <w:rPr>
        <w:rFonts w:ascii="Arial" w:hAnsi="Arial" w:cs="Arial"/>
        <w:i/>
        <w:sz w:val="18"/>
        <w:szCs w:val="18"/>
      </w:rPr>
      <w:fldChar w:fldCharType="separate"/>
    </w:r>
    <w:r w:rsidR="00694C5A" w:rsidRPr="00694C5A">
      <w:rPr>
        <w:rFonts w:ascii="Arial" w:hAnsi="Arial" w:cs="Arial"/>
        <w:bCs/>
        <w:i/>
        <w:noProof/>
        <w:sz w:val="18"/>
        <w:szCs w:val="18"/>
      </w:rPr>
      <w:t>Lost &amp; Stolen Device</w:t>
    </w:r>
    <w:r w:rsidR="00694C5A">
      <w:rPr>
        <w:rFonts w:ascii="Arial" w:hAnsi="Arial" w:cs="Arial"/>
        <w:i/>
        <w:noProof/>
        <w:sz w:val="18"/>
        <w:szCs w:val="18"/>
      </w:rPr>
      <w:t xml:space="preserve"> Subsystem 1.0.0</w:t>
    </w:r>
    <w:r w:rsidRPr="009A2B19">
      <w:rPr>
        <w:rFonts w:ascii="Arial" w:hAnsi="Arial" w:cs="Arial"/>
        <w:i/>
        <w:noProof/>
        <w:sz w:val="18"/>
        <w:szCs w:val="18"/>
      </w:rPr>
      <w:fldChar w:fldCharType="end"/>
    </w:r>
    <w:r w:rsidRPr="009A2B19">
      <w:rPr>
        <w:rFonts w:ascii="Arial" w:hAnsi="Arial" w:cs="Arial"/>
        <w:i/>
        <w:sz w:val="18"/>
        <w:szCs w:val="18"/>
      </w:rPr>
      <w:t xml:space="preserve"> </w:t>
    </w:r>
    <w:r w:rsidRPr="009A2B19">
      <w:rPr>
        <w:rFonts w:ascii="Arial" w:hAnsi="Arial" w:cs="Arial"/>
        <w:i/>
        <w:noProof/>
        <w:sz w:val="18"/>
        <w:szCs w:val="18"/>
      </w:rPr>
      <w:fldChar w:fldCharType="begin"/>
    </w:r>
    <w:r w:rsidRPr="009A2B19">
      <w:rPr>
        <w:rFonts w:ascii="Arial" w:hAnsi="Arial" w:cs="Arial"/>
        <w:i/>
        <w:noProof/>
        <w:sz w:val="18"/>
        <w:szCs w:val="18"/>
      </w:rPr>
      <w:instrText xml:space="preserve"> STYLEREF "DocumentType" \* MERGEFORMAT </w:instrText>
    </w:r>
    <w:r w:rsidRPr="009A2B19">
      <w:rPr>
        <w:rFonts w:ascii="Arial" w:hAnsi="Arial" w:cs="Arial"/>
        <w:i/>
        <w:noProof/>
        <w:sz w:val="18"/>
        <w:szCs w:val="18"/>
      </w:rPr>
      <w:fldChar w:fldCharType="separate"/>
    </w:r>
    <w:r w:rsidR="00694C5A" w:rsidRPr="00694C5A">
      <w:rPr>
        <w:rFonts w:ascii="Arial" w:hAnsi="Arial" w:cs="Arial"/>
        <w:bCs/>
        <w:i/>
        <w:noProof/>
        <w:sz w:val="18"/>
        <w:szCs w:val="18"/>
      </w:rPr>
      <w:t>User Guide</w:t>
    </w:r>
    <w:r w:rsidRPr="009A2B19">
      <w:rPr>
        <w:rFonts w:ascii="Arial" w:hAnsi="Arial" w:cs="Arial"/>
        <w:i/>
        <w:noProof/>
        <w:sz w:val="18"/>
        <w:szCs w:val="18"/>
      </w:rPr>
      <w:fldChar w:fldCharType="end"/>
    </w:r>
    <w:r w:rsidRPr="009A2B19">
      <w:rPr>
        <w:rFonts w:ascii="Arial" w:hAnsi="Arial" w:cs="Arial"/>
        <w:i/>
        <w:sz w:val="18"/>
        <w:szCs w:val="18"/>
      </w:rPr>
      <w:t xml:space="preserve">                                                                  </w:t>
    </w:r>
    <w:r w:rsidRPr="009A2B19">
      <w:rPr>
        <w:rFonts w:ascii="Arial" w:hAnsi="Arial" w:cs="Arial"/>
        <w:i/>
        <w:noProof/>
        <w:sz w:val="18"/>
        <w:szCs w:val="18"/>
      </w:rPr>
      <w:fldChar w:fldCharType="begin"/>
    </w:r>
    <w:r w:rsidRPr="009A2B19">
      <w:rPr>
        <w:rFonts w:ascii="Arial" w:hAnsi="Arial" w:cs="Arial"/>
        <w:i/>
        <w:noProof/>
        <w:sz w:val="18"/>
        <w:szCs w:val="18"/>
      </w:rPr>
      <w:instrText xml:space="preserve"> STYLEREF "Heading 1" \* MERGEFORMAT </w:instrText>
    </w:r>
    <w:r w:rsidR="00BD6170">
      <w:rPr>
        <w:rFonts w:ascii="Arial" w:hAnsi="Arial" w:cs="Arial"/>
        <w:i/>
        <w:noProof/>
        <w:sz w:val="18"/>
        <w:szCs w:val="18"/>
      </w:rPr>
      <w:fldChar w:fldCharType="separate"/>
    </w:r>
    <w:r w:rsidR="00694C5A">
      <w:rPr>
        <w:rFonts w:ascii="Arial" w:hAnsi="Arial" w:cs="Arial"/>
        <w:i/>
        <w:noProof/>
        <w:sz w:val="18"/>
        <w:szCs w:val="18"/>
      </w:rPr>
      <w:t>System Description</w:t>
    </w:r>
    <w:r w:rsidRPr="009A2B19">
      <w:rPr>
        <w:rFonts w:ascii="Arial" w:hAnsi="Arial" w:cs="Arial"/>
        <w:i/>
        <w:noProof/>
        <w:sz w:val="18"/>
        <w:szCs w:val="18"/>
      </w:rPr>
      <w:fldChar w:fldCharType="end"/>
    </w:r>
  </w:p>
  <w:p w14:paraId="0DB61F7D" w14:textId="4987267D" w:rsidR="005B717C" w:rsidRDefault="005B717C" w:rsidP="00F06425">
    <w:pPr>
      <w:pStyle w:val="Header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7D1FB88" w14:textId="0AA2AE29" w:rsidR="005B717C" w:rsidRDefault="005B717C" w:rsidP="009947E7">
    <w:pPr>
      <w:pStyle w:val="zBrandingLogo"/>
      <w:spacing w:after="120"/>
    </w:pPr>
  </w:p>
  <w:p w14:paraId="1DAB56C4" w14:textId="77777777" w:rsidR="005B717C" w:rsidRDefault="005B717C" w:rsidP="000A183B">
    <w:pPr>
      <w:pStyle w:val="zBrandingLogo"/>
      <w:tabs>
        <w:tab w:val="center" w:pos="4680"/>
      </w:tabs>
      <w:spacing w:after="120"/>
    </w:pPr>
  </w:p>
  <w:p w14:paraId="512C662F" w14:textId="77777777" w:rsidR="005B717C" w:rsidRDefault="005B717C" w:rsidP="000A183B">
    <w:pPr>
      <w:pStyle w:val="Header"/>
      <w:tabs>
        <w:tab w:val="clear" w:pos="4680"/>
        <w:tab w:val="clear" w:pos="9360"/>
        <w:tab w:val="left" w:pos="7785"/>
      </w:tabs>
    </w:pP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195F44"/>
    <w:multiLevelType w:val="multilevel"/>
    <w:tmpl w:val="B6544ED6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044" w:hanging="504"/>
      </w:pPr>
    </w:lvl>
    <w:lvl w:ilvl="3">
      <w:start w:val="1"/>
      <w:numFmt w:val="decimal"/>
      <w:lvlText w:val="%1.%2.%3.%4."/>
      <w:lvlJc w:val="left"/>
      <w:pPr>
        <w:ind w:left="738" w:hanging="648"/>
      </w:pPr>
      <w:rPr>
        <w:b/>
        <w:color w:val="auto"/>
      </w:rPr>
    </w:lvl>
    <w:lvl w:ilvl="4">
      <w:start w:val="1"/>
      <w:numFmt w:val="decimal"/>
      <w:lvlText w:val="%1.%2.%3.%4.%5."/>
      <w:lvlJc w:val="left"/>
      <w:pPr>
        <w:ind w:left="792" w:hanging="792"/>
      </w:pPr>
      <w:rPr>
        <w:b/>
      </w:r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3DC2BF8"/>
    <w:multiLevelType w:val="hybridMultilevel"/>
    <w:tmpl w:val="F18E53A2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2" w15:restartNumberingAfterBreak="0">
    <w:nsid w:val="06330FD4"/>
    <w:multiLevelType w:val="multilevel"/>
    <w:tmpl w:val="651A239A"/>
    <w:lvl w:ilvl="0">
      <w:start w:val="5"/>
      <w:numFmt w:val="none"/>
      <w:lvlText w:val="2"/>
      <w:lvlJc w:val="left"/>
      <w:pPr>
        <w:ind w:left="360" w:hanging="360"/>
      </w:pPr>
      <w:rPr>
        <w:rFonts w:asciiTheme="minorBidi" w:hAnsiTheme="minorBidi" w:cstheme="minorBidi" w:hint="default"/>
        <w:color w:val="auto"/>
      </w:rPr>
    </w:lvl>
    <w:lvl w:ilvl="1">
      <w:start w:val="1"/>
      <w:numFmt w:val="decimal"/>
      <w:lvlText w:val="%12.5."/>
      <w:lvlJc w:val="left"/>
      <w:pPr>
        <w:ind w:left="792" w:hanging="432"/>
      </w:pPr>
      <w:rPr>
        <w:rFonts w:hint="default"/>
        <w:color w:val="auto"/>
      </w:rPr>
    </w:lvl>
    <w:lvl w:ilvl="2">
      <w:start w:val="2"/>
      <w:numFmt w:val="decimal"/>
      <w:lvlText w:val="%12.5.%3."/>
      <w:lvlJc w:val="left"/>
      <w:pPr>
        <w:ind w:left="1224" w:hanging="504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648" w:hanging="648"/>
      </w:pPr>
      <w:rPr>
        <w:rFonts w:asciiTheme="minorBidi" w:hAnsiTheme="minorBidi" w:cstheme="minorBidi" w:hint="default"/>
        <w:b/>
        <w:bCs/>
        <w:color w:val="auto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color w:val="auto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  <w:color w:val="auto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  <w:color w:val="auto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  <w:color w:val="auto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  <w:color w:val="auto"/>
      </w:rPr>
    </w:lvl>
  </w:abstractNum>
  <w:abstractNum w:abstractNumId="3" w15:restartNumberingAfterBreak="0">
    <w:nsid w:val="0A591A3D"/>
    <w:multiLevelType w:val="multilevel"/>
    <w:tmpl w:val="ED1015D6"/>
    <w:lvl w:ilvl="0">
      <w:start w:val="2"/>
      <w:numFmt w:val="decimal"/>
      <w:lvlText w:val="%1."/>
      <w:lvlJc w:val="left"/>
      <w:pPr>
        <w:ind w:left="360" w:hanging="360"/>
      </w:pPr>
      <w:rPr>
        <w:rFonts w:asciiTheme="minorBidi" w:hAnsiTheme="minorBidi" w:cstheme="minorBidi" w:hint="default"/>
        <w:b w:val="0"/>
        <w:color w:val="auto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Arial" w:hAnsi="Arial" w:cs="Arial" w:hint="default"/>
        <w:color w:val="auto"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648" w:hanging="648"/>
      </w:pPr>
      <w:rPr>
        <w:rFonts w:asciiTheme="minorBidi" w:hAnsiTheme="minorBidi" w:cstheme="minorBidi" w:hint="default"/>
        <w:b/>
        <w:bCs/>
        <w:color w:val="auto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color w:val="auto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  <w:color w:val="auto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  <w:color w:val="auto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  <w:color w:val="auto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  <w:color w:val="auto"/>
      </w:rPr>
    </w:lvl>
  </w:abstractNum>
  <w:abstractNum w:abstractNumId="4" w15:restartNumberingAfterBreak="0">
    <w:nsid w:val="11CD260F"/>
    <w:multiLevelType w:val="hybridMultilevel"/>
    <w:tmpl w:val="6DD6325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44518AE"/>
    <w:multiLevelType w:val="hybridMultilevel"/>
    <w:tmpl w:val="131A1D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76E5274"/>
    <w:multiLevelType w:val="multilevel"/>
    <w:tmpl w:val="B8F2CDE8"/>
    <w:name w:val="Table Bullets5"/>
    <w:lvl w:ilvl="0">
      <w:start w:val="1"/>
      <w:numFmt w:val="bullet"/>
      <w:lvlRestart w:val="0"/>
      <w:pStyle w:val="TU-TableBullet"/>
      <w:lvlText w:val=""/>
      <w:lvlJc w:val="left"/>
      <w:pPr>
        <w:tabs>
          <w:tab w:val="num" w:pos="216"/>
        </w:tabs>
        <w:ind w:left="216" w:hanging="216"/>
      </w:pPr>
      <w:rPr>
        <w:rFonts w:ascii="Wingdings" w:hAnsi="Wingdings" w:hint="default"/>
      </w:rPr>
    </w:lvl>
    <w:lvl w:ilvl="1">
      <w:start w:val="1"/>
      <w:numFmt w:val="bullet"/>
      <w:pStyle w:val="TU2-TableBullet2"/>
      <w:lvlText w:val=""/>
      <w:lvlJc w:val="left"/>
      <w:pPr>
        <w:tabs>
          <w:tab w:val="num" w:pos="504"/>
        </w:tabs>
        <w:ind w:left="504" w:hanging="216"/>
      </w:pPr>
      <w:rPr>
        <w:rFonts w:ascii="Wingdings" w:hAnsi="Wingdings" w:hint="default"/>
        <w:sz w:val="20"/>
      </w:rPr>
    </w:lvl>
    <w:lvl w:ilvl="2">
      <w:start w:val="1"/>
      <w:numFmt w:val="none"/>
      <w:pStyle w:val="TU3-TableBullet3"/>
      <w:lvlText w:val="–"/>
      <w:lvlJc w:val="left"/>
      <w:pPr>
        <w:tabs>
          <w:tab w:val="num" w:pos="806"/>
        </w:tabs>
        <w:ind w:left="806" w:hanging="244"/>
      </w:pPr>
      <w:rPr>
        <w:rFonts w:ascii="Arial" w:hAnsi="Arial" w:cs="Arial"/>
      </w:rPr>
    </w:lvl>
    <w:lvl w:ilvl="3">
      <w:start w:val="1"/>
      <w:numFmt w:val="bullet"/>
      <w:pStyle w:val="TU4-TableBullet4"/>
      <w:lvlText w:val=""/>
      <w:lvlJc w:val="left"/>
      <w:pPr>
        <w:tabs>
          <w:tab w:val="num" w:pos="1080"/>
        </w:tabs>
        <w:ind w:left="1080" w:hanging="216"/>
      </w:pPr>
      <w:rPr>
        <w:rFonts w:ascii="Symbol" w:hAnsi="Symbol" w:hint="default"/>
        <w:sz w:val="16"/>
      </w:rPr>
    </w:lvl>
    <w:lvl w:ilvl="4">
      <w:start w:val="1"/>
      <w:numFmt w:val="decimal"/>
      <w:lvlText w:val=""/>
      <w:lvlJc w:val="left"/>
      <w:pPr>
        <w:ind w:left="1008" w:hanging="1008"/>
      </w:pPr>
    </w:lvl>
    <w:lvl w:ilvl="5">
      <w:start w:val="1"/>
      <w:numFmt w:val="decimal"/>
      <w:lvlText w:val=""/>
      <w:lvlJc w:val="left"/>
      <w:pPr>
        <w:ind w:left="1152" w:hanging="1152"/>
      </w:pPr>
    </w:lvl>
    <w:lvl w:ilvl="6">
      <w:start w:val="1"/>
      <w:numFmt w:val="decimal"/>
      <w:lvlText w:val=""/>
      <w:lvlJc w:val="left"/>
      <w:pPr>
        <w:ind w:left="1296" w:hanging="1296"/>
      </w:pPr>
    </w:lvl>
    <w:lvl w:ilvl="7">
      <w:start w:val="1"/>
      <w:numFmt w:val="decimal"/>
      <w:lvlText w:val=""/>
      <w:lvlJc w:val="left"/>
      <w:pPr>
        <w:ind w:left="1440" w:hanging="1440"/>
      </w:pPr>
    </w:lvl>
    <w:lvl w:ilvl="8">
      <w:start w:val="1"/>
      <w:numFmt w:val="decimal"/>
      <w:lvlText w:val=""/>
      <w:lvlJc w:val="left"/>
      <w:pPr>
        <w:ind w:left="1584" w:hanging="1584"/>
      </w:pPr>
    </w:lvl>
  </w:abstractNum>
  <w:abstractNum w:abstractNumId="7" w15:restartNumberingAfterBreak="0">
    <w:nsid w:val="2D7C2EB9"/>
    <w:multiLevelType w:val="multilevel"/>
    <w:tmpl w:val="3656042C"/>
    <w:lvl w:ilvl="0">
      <w:start w:val="1"/>
      <w:numFmt w:val="decimal"/>
      <w:lvlText w:val="%1."/>
      <w:lvlJc w:val="left"/>
      <w:pPr>
        <w:ind w:left="720" w:hanging="360"/>
      </w:pPr>
      <w:rPr>
        <w:rFonts w:asciiTheme="minorBidi" w:hAnsiTheme="minorBidi" w:cstheme="minorBidi" w:hint="default"/>
        <w:b w:val="0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ascii="Arial" w:hAnsi="Arial" w:cs="Arial" w:hint="default"/>
        <w:b/>
        <w:sz w:val="24"/>
        <w:szCs w:val="24"/>
      </w:rPr>
    </w:lvl>
    <w:lvl w:ilvl="2">
      <w:start w:val="1"/>
      <w:numFmt w:val="lowerRoman"/>
      <w:isLgl/>
      <w:lvlText w:val="%1.%2.%3."/>
      <w:lvlJc w:val="left"/>
      <w:pPr>
        <w:ind w:left="1440" w:hanging="1080"/>
      </w:pPr>
      <w:rPr>
        <w:rFonts w:asciiTheme="majorHAnsi" w:hAnsiTheme="majorHAnsi" w:cstheme="majorBidi" w:hint="default"/>
        <w:b/>
        <w:sz w:val="26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asciiTheme="majorHAnsi" w:hAnsiTheme="majorHAnsi" w:cstheme="majorBidi" w:hint="default"/>
        <w:b/>
        <w:sz w:val="26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asciiTheme="majorHAnsi" w:hAnsiTheme="majorHAnsi" w:cstheme="majorBidi" w:hint="default"/>
        <w:b/>
        <w:sz w:val="26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asciiTheme="majorHAnsi" w:hAnsiTheme="majorHAnsi" w:cstheme="majorBidi" w:hint="default"/>
        <w:b/>
        <w:sz w:val="26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asciiTheme="majorHAnsi" w:hAnsiTheme="majorHAnsi" w:cstheme="majorBidi" w:hint="default"/>
        <w:b/>
        <w:sz w:val="26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asciiTheme="majorHAnsi" w:hAnsiTheme="majorHAnsi" w:cstheme="majorBidi" w:hint="default"/>
        <w:b/>
        <w:sz w:val="26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asciiTheme="majorHAnsi" w:hAnsiTheme="majorHAnsi" w:cstheme="majorBidi" w:hint="default"/>
        <w:b/>
        <w:sz w:val="26"/>
      </w:rPr>
    </w:lvl>
  </w:abstractNum>
  <w:abstractNum w:abstractNumId="8" w15:restartNumberingAfterBreak="0">
    <w:nsid w:val="30C40162"/>
    <w:multiLevelType w:val="multilevel"/>
    <w:tmpl w:val="33D24AB6"/>
    <w:lvl w:ilvl="0">
      <w:start w:val="1"/>
      <w:numFmt w:val="bullet"/>
      <w:lvlRestart w:val="0"/>
      <w:pStyle w:val="U-Bullet"/>
      <w:lvlText w:val="■"/>
      <w:lvlJc w:val="left"/>
      <w:pPr>
        <w:tabs>
          <w:tab w:val="num" w:pos="1080"/>
        </w:tabs>
        <w:ind w:left="1080" w:hanging="288"/>
      </w:pPr>
      <w:rPr>
        <w:rFonts w:ascii="Times New Roman" w:hAnsi="Times New Roman" w:cs="Times New Roman" w:hint="default"/>
        <w:b w:val="0"/>
        <w:i w:val="0"/>
        <w:sz w:val="18"/>
      </w:rPr>
    </w:lvl>
    <w:lvl w:ilvl="1">
      <w:start w:val="1"/>
      <w:numFmt w:val="bullet"/>
      <w:pStyle w:val="U2-Bullet2"/>
      <w:lvlText w:val="□"/>
      <w:lvlJc w:val="left"/>
      <w:pPr>
        <w:tabs>
          <w:tab w:val="num" w:pos="1440"/>
        </w:tabs>
        <w:ind w:left="1440" w:hanging="288"/>
      </w:pPr>
      <w:rPr>
        <w:rFonts w:ascii="Times New Roman" w:hAnsi="Times New Roman" w:cs="Times New Roman" w:hint="default"/>
        <w:b w:val="0"/>
        <w:i w:val="0"/>
        <w:sz w:val="20"/>
      </w:rPr>
    </w:lvl>
    <w:lvl w:ilvl="2">
      <w:start w:val="1"/>
      <w:numFmt w:val="bullet"/>
      <w:pStyle w:val="U3-Bullet3"/>
      <w:lvlText w:val="●"/>
      <w:lvlJc w:val="left"/>
      <w:pPr>
        <w:tabs>
          <w:tab w:val="num" w:pos="1699"/>
        </w:tabs>
        <w:ind w:left="1699" w:hanging="259"/>
      </w:pPr>
      <w:rPr>
        <w:rFonts w:ascii="Times New Roman" w:hAnsi="Times New Roman" w:cs="Times New Roman" w:hint="default"/>
        <w:b w:val="0"/>
        <w:i w:val="0"/>
        <w:sz w:val="18"/>
      </w:rPr>
    </w:lvl>
    <w:lvl w:ilvl="3">
      <w:start w:val="1"/>
      <w:numFmt w:val="bullet"/>
      <w:pStyle w:val="U4-Bullet4"/>
      <w:lvlText w:val="–"/>
      <w:lvlJc w:val="left"/>
      <w:pPr>
        <w:tabs>
          <w:tab w:val="num" w:pos="2016"/>
        </w:tabs>
        <w:ind w:left="2016" w:hanging="216"/>
      </w:pPr>
      <w:rPr>
        <w:rFonts w:ascii="Times New Roman" w:hAnsi="Times New Roman" w:cs="Times New Roman" w:hint="default"/>
        <w:b w:val="0"/>
        <w:i w:val="0"/>
        <w:sz w:val="18"/>
      </w:rPr>
    </w:lvl>
    <w:lvl w:ilvl="4">
      <w:start w:val="1"/>
      <w:numFmt w:val="bullet"/>
      <w:lvlText w:val="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38460375"/>
    <w:multiLevelType w:val="multilevel"/>
    <w:tmpl w:val="A492EF8E"/>
    <w:lvl w:ilvl="0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044" w:hanging="504"/>
      </w:pPr>
    </w:lvl>
    <w:lvl w:ilvl="3">
      <w:start w:val="1"/>
      <w:numFmt w:val="decimal"/>
      <w:lvlText w:val="%1.%2.%3.%4."/>
      <w:lvlJc w:val="left"/>
      <w:pPr>
        <w:ind w:left="738" w:hanging="648"/>
      </w:pPr>
      <w:rPr>
        <w:b/>
        <w:color w:val="5B9BD5" w:themeColor="accent1"/>
      </w:rPr>
    </w:lvl>
    <w:lvl w:ilvl="4">
      <w:start w:val="1"/>
      <w:numFmt w:val="decimal"/>
      <w:lvlText w:val="%1.%2.%3.%4.%5."/>
      <w:lvlJc w:val="left"/>
      <w:pPr>
        <w:ind w:left="792" w:hanging="792"/>
      </w:pPr>
      <w:rPr>
        <w:b/>
      </w:r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3A231E17"/>
    <w:multiLevelType w:val="multilevel"/>
    <w:tmpl w:val="DD7A4D36"/>
    <w:lvl w:ilvl="0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044" w:hanging="504"/>
      </w:pPr>
    </w:lvl>
    <w:lvl w:ilvl="3">
      <w:start w:val="1"/>
      <w:numFmt w:val="decimal"/>
      <w:lvlText w:val="%1.%2.%3.%4."/>
      <w:lvlJc w:val="left"/>
      <w:pPr>
        <w:ind w:left="738" w:hanging="648"/>
      </w:pPr>
      <w:rPr>
        <w:b/>
        <w:color w:val="5B9BD5" w:themeColor="accent1"/>
      </w:rPr>
    </w:lvl>
    <w:lvl w:ilvl="4">
      <w:start w:val="1"/>
      <w:numFmt w:val="decimal"/>
      <w:lvlText w:val="%1.%2.%3.%4.%5."/>
      <w:lvlJc w:val="left"/>
      <w:pPr>
        <w:ind w:left="792" w:hanging="792"/>
      </w:pPr>
      <w:rPr>
        <w:b/>
      </w:r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EB2685C"/>
    <w:multiLevelType w:val="multilevel"/>
    <w:tmpl w:val="B16E70D8"/>
    <w:lvl w:ilvl="0">
      <w:start w:val="2"/>
      <w:numFmt w:val="decimal"/>
      <w:lvlText w:val="%1"/>
      <w:lvlJc w:val="left"/>
      <w:pPr>
        <w:ind w:left="765" w:hanging="76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05" w:hanging="765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645" w:hanging="765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9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3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680" w:hanging="2160"/>
      </w:pPr>
      <w:rPr>
        <w:rFonts w:hint="default"/>
      </w:rPr>
    </w:lvl>
  </w:abstractNum>
  <w:abstractNum w:abstractNumId="12" w15:restartNumberingAfterBreak="0">
    <w:nsid w:val="4A445CAC"/>
    <w:multiLevelType w:val="hybridMultilevel"/>
    <w:tmpl w:val="108AD1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1FF6428"/>
    <w:multiLevelType w:val="multilevel"/>
    <w:tmpl w:val="48B4AFD6"/>
    <w:lvl w:ilvl="0">
      <w:start w:val="2"/>
      <w:numFmt w:val="decimal"/>
      <w:lvlText w:val="%1"/>
      <w:lvlJc w:val="left"/>
      <w:pPr>
        <w:ind w:left="765" w:hanging="76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05" w:hanging="76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645" w:hanging="765"/>
      </w:pPr>
      <w:rPr>
        <w:rFonts w:hint="default"/>
      </w:rPr>
    </w:lvl>
    <w:lvl w:ilvl="3">
      <w:start w:val="3"/>
      <w:numFmt w:val="decimal"/>
      <w:lvlText w:val="%1.%2.%3.%4"/>
      <w:lvlJc w:val="left"/>
      <w:pPr>
        <w:ind w:left="9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3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680" w:hanging="2160"/>
      </w:pPr>
      <w:rPr>
        <w:rFonts w:hint="default"/>
      </w:rPr>
    </w:lvl>
  </w:abstractNum>
  <w:abstractNum w:abstractNumId="14" w15:restartNumberingAfterBreak="0">
    <w:nsid w:val="530C30F1"/>
    <w:multiLevelType w:val="multilevel"/>
    <w:tmpl w:val="89AC097C"/>
    <w:lvl w:ilvl="0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044" w:hanging="504"/>
      </w:pPr>
    </w:lvl>
    <w:lvl w:ilvl="3">
      <w:start w:val="1"/>
      <w:numFmt w:val="decimal"/>
      <w:lvlText w:val="%1.%2.%3.%4."/>
      <w:lvlJc w:val="left"/>
      <w:pPr>
        <w:ind w:left="738" w:hanging="648"/>
      </w:pPr>
      <w:rPr>
        <w:b/>
        <w:color w:val="5B9BD5" w:themeColor="accent1"/>
      </w:rPr>
    </w:lvl>
    <w:lvl w:ilvl="4">
      <w:start w:val="1"/>
      <w:numFmt w:val="decimal"/>
      <w:lvlText w:val="%1.%2.%3.%4.%5."/>
      <w:lvlJc w:val="left"/>
      <w:pPr>
        <w:ind w:left="792" w:hanging="792"/>
      </w:pPr>
      <w:rPr>
        <w:b/>
      </w:r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55A8596C"/>
    <w:multiLevelType w:val="multilevel"/>
    <w:tmpl w:val="CF5EBDE4"/>
    <w:lvl w:ilvl="0">
      <w:start w:val="1"/>
      <w:numFmt w:val="decimal"/>
      <w:lvlText w:val="%1."/>
      <w:lvlJc w:val="left"/>
      <w:pPr>
        <w:ind w:left="360" w:hanging="360"/>
      </w:pPr>
      <w:rPr>
        <w:rFonts w:asciiTheme="minorBidi" w:hAnsiTheme="minorBidi" w:cstheme="minorBidi" w:hint="default"/>
        <w:b w:val="0"/>
        <w:color w:val="auto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Arial" w:hAnsi="Arial" w:cs="Arial" w:hint="default"/>
        <w:color w:val="auto"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648" w:hanging="648"/>
      </w:pPr>
      <w:rPr>
        <w:rFonts w:asciiTheme="minorBidi" w:hAnsiTheme="minorBidi" w:cstheme="minorBidi" w:hint="default"/>
        <w:b/>
        <w:bCs/>
        <w:color w:val="auto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color w:val="auto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  <w:color w:val="auto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  <w:color w:val="auto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  <w:color w:val="auto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  <w:color w:val="auto"/>
      </w:rPr>
    </w:lvl>
  </w:abstractNum>
  <w:abstractNum w:abstractNumId="16" w15:restartNumberingAfterBreak="0">
    <w:nsid w:val="56A55042"/>
    <w:multiLevelType w:val="multilevel"/>
    <w:tmpl w:val="6B12FC62"/>
    <w:lvl w:ilvl="0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 w:val="0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7" w15:restartNumberingAfterBreak="0">
    <w:nsid w:val="592353E2"/>
    <w:multiLevelType w:val="multilevel"/>
    <w:tmpl w:val="01DE0A4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044" w:hanging="504"/>
      </w:pPr>
    </w:lvl>
    <w:lvl w:ilvl="3">
      <w:start w:val="1"/>
      <w:numFmt w:val="decimal"/>
      <w:lvlText w:val="%1.%2.%3.%4."/>
      <w:lvlJc w:val="left"/>
      <w:pPr>
        <w:ind w:left="738" w:hanging="648"/>
      </w:pPr>
      <w:rPr>
        <w:b/>
        <w:color w:val="5B9BD5" w:themeColor="accent1"/>
      </w:rPr>
    </w:lvl>
    <w:lvl w:ilvl="4">
      <w:start w:val="1"/>
      <w:numFmt w:val="decimal"/>
      <w:lvlText w:val="%1.%2.%3.%4.%5."/>
      <w:lvlJc w:val="left"/>
      <w:pPr>
        <w:ind w:left="792" w:hanging="792"/>
      </w:pPr>
      <w:rPr>
        <w:b/>
      </w:r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9FA104C"/>
    <w:multiLevelType w:val="multilevel"/>
    <w:tmpl w:val="6A8E35E6"/>
    <w:lvl w:ilvl="0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044" w:hanging="504"/>
      </w:pPr>
    </w:lvl>
    <w:lvl w:ilvl="3">
      <w:start w:val="1"/>
      <w:numFmt w:val="decimal"/>
      <w:lvlText w:val="%1.%2.%3.%4."/>
      <w:lvlJc w:val="left"/>
      <w:pPr>
        <w:ind w:left="738" w:hanging="648"/>
      </w:pPr>
      <w:rPr>
        <w:b/>
        <w:color w:val="5B9BD5" w:themeColor="accent1"/>
      </w:rPr>
    </w:lvl>
    <w:lvl w:ilvl="4">
      <w:start w:val="1"/>
      <w:numFmt w:val="decimal"/>
      <w:lvlText w:val="%1.%2.%3.%4.%5."/>
      <w:lvlJc w:val="left"/>
      <w:pPr>
        <w:ind w:left="792" w:hanging="792"/>
      </w:pPr>
      <w:rPr>
        <w:b/>
      </w:r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5A773FB1"/>
    <w:multiLevelType w:val="multilevel"/>
    <w:tmpl w:val="07AEEDF2"/>
    <w:lvl w:ilvl="0">
      <w:start w:val="1"/>
      <w:numFmt w:val="decimal"/>
      <w:lvlText w:val="%1."/>
      <w:lvlJc w:val="left"/>
      <w:pPr>
        <w:ind w:left="360" w:hanging="360"/>
      </w:pPr>
      <w:rPr>
        <w:b w:val="0"/>
        <w:i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044" w:hanging="504"/>
      </w:pPr>
    </w:lvl>
    <w:lvl w:ilvl="3">
      <w:start w:val="1"/>
      <w:numFmt w:val="decimal"/>
      <w:lvlText w:val="%1.%2.%3.%4."/>
      <w:lvlJc w:val="left"/>
      <w:pPr>
        <w:ind w:left="738" w:hanging="648"/>
      </w:pPr>
      <w:rPr>
        <w:b/>
        <w:color w:val="5B9BD5" w:themeColor="accent1"/>
      </w:rPr>
    </w:lvl>
    <w:lvl w:ilvl="4">
      <w:start w:val="1"/>
      <w:numFmt w:val="decimal"/>
      <w:lvlText w:val="%1.%2.%3.%4.%5."/>
      <w:lvlJc w:val="left"/>
      <w:pPr>
        <w:ind w:left="792" w:hanging="792"/>
      </w:pPr>
      <w:rPr>
        <w:b/>
      </w:r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631723E0"/>
    <w:multiLevelType w:val="hybridMultilevel"/>
    <w:tmpl w:val="20B05EC4"/>
    <w:lvl w:ilvl="0" w:tplc="E2C66E0E">
      <w:start w:val="1"/>
      <w:numFmt w:val="decimal"/>
      <w:lvlText w:val="%1."/>
      <w:lvlJc w:val="left"/>
      <w:pPr>
        <w:ind w:left="90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1" w15:restartNumberingAfterBreak="0">
    <w:nsid w:val="66FF062E"/>
    <w:multiLevelType w:val="hybridMultilevel"/>
    <w:tmpl w:val="758267DC"/>
    <w:lvl w:ilvl="0" w:tplc="04090001">
      <w:start w:val="1"/>
      <w:numFmt w:val="bullet"/>
      <w:lvlText w:val=""/>
      <w:lvlJc w:val="left"/>
      <w:pPr>
        <w:ind w:left="83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98" w:hanging="360"/>
      </w:pPr>
      <w:rPr>
        <w:rFonts w:ascii="Wingdings" w:hAnsi="Wingdings" w:hint="default"/>
      </w:rPr>
    </w:lvl>
  </w:abstractNum>
  <w:abstractNum w:abstractNumId="22" w15:restartNumberingAfterBreak="0">
    <w:nsid w:val="67A56AD5"/>
    <w:multiLevelType w:val="hybridMultilevel"/>
    <w:tmpl w:val="F36E67B2"/>
    <w:lvl w:ilvl="0" w:tplc="0ED6A65E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23" w15:restartNumberingAfterBreak="0">
    <w:nsid w:val="67DD4E49"/>
    <w:multiLevelType w:val="multilevel"/>
    <w:tmpl w:val="AC0CF5EA"/>
    <w:lvl w:ilvl="0">
      <w:start w:val="2"/>
      <w:numFmt w:val="decimal"/>
      <w:lvlText w:val="%1."/>
      <w:lvlJc w:val="left"/>
      <w:pPr>
        <w:ind w:left="360" w:hanging="360"/>
      </w:pPr>
      <w:rPr>
        <w:rFonts w:asciiTheme="minorBidi" w:hAnsiTheme="minorBidi" w:cstheme="minorBidi" w:hint="default"/>
        <w:b w:val="0"/>
        <w:color w:val="auto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Arial" w:hAnsi="Arial" w:cs="Arial" w:hint="default"/>
        <w:color w:val="auto"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648" w:hanging="648"/>
      </w:pPr>
      <w:rPr>
        <w:rFonts w:asciiTheme="minorBidi" w:hAnsiTheme="minorBidi" w:cstheme="minorBidi" w:hint="default"/>
        <w:b/>
        <w:bCs/>
        <w:color w:val="auto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color w:val="auto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  <w:color w:val="auto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  <w:color w:val="auto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  <w:color w:val="auto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  <w:color w:val="auto"/>
      </w:rPr>
    </w:lvl>
  </w:abstractNum>
  <w:abstractNum w:abstractNumId="24" w15:restartNumberingAfterBreak="0">
    <w:nsid w:val="6DF0701D"/>
    <w:multiLevelType w:val="multilevel"/>
    <w:tmpl w:val="22FEC68C"/>
    <w:lvl w:ilvl="0">
      <w:start w:val="2"/>
      <w:numFmt w:val="decimal"/>
      <w:lvlText w:val="%1."/>
      <w:lvlJc w:val="left"/>
      <w:pPr>
        <w:ind w:left="3630" w:hanging="840"/>
      </w:pPr>
      <w:rPr>
        <w:rFonts w:hint="default"/>
        <w:b w:val="0"/>
      </w:rPr>
    </w:lvl>
    <w:lvl w:ilvl="1">
      <w:start w:val="1"/>
      <w:numFmt w:val="decimal"/>
      <w:lvlText w:val="%1.%2."/>
      <w:lvlJc w:val="left"/>
      <w:pPr>
        <w:ind w:left="4290" w:hanging="84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4950" w:hanging="840"/>
      </w:pPr>
      <w:rPr>
        <w:rFonts w:hint="default"/>
      </w:rPr>
    </w:lvl>
    <w:lvl w:ilvl="3">
      <w:start w:val="2"/>
      <w:numFmt w:val="decimal"/>
      <w:lvlText w:val="%1.%2.%3.%4."/>
      <w:lvlJc w:val="left"/>
      <w:pPr>
        <w:ind w:left="585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7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53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55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21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230" w:hanging="2160"/>
      </w:pPr>
      <w:rPr>
        <w:rFonts w:hint="default"/>
      </w:rPr>
    </w:lvl>
  </w:abstractNum>
  <w:abstractNum w:abstractNumId="25" w15:restartNumberingAfterBreak="0">
    <w:nsid w:val="6FEF6962"/>
    <w:multiLevelType w:val="multilevel"/>
    <w:tmpl w:val="07AEEDF2"/>
    <w:lvl w:ilvl="0">
      <w:start w:val="1"/>
      <w:numFmt w:val="decimal"/>
      <w:lvlText w:val="%1."/>
      <w:lvlJc w:val="left"/>
      <w:pPr>
        <w:ind w:left="360" w:hanging="360"/>
      </w:pPr>
      <w:rPr>
        <w:b w:val="0"/>
        <w:i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044" w:hanging="504"/>
      </w:pPr>
    </w:lvl>
    <w:lvl w:ilvl="3">
      <w:start w:val="1"/>
      <w:numFmt w:val="decimal"/>
      <w:lvlText w:val="%1.%2.%3.%4."/>
      <w:lvlJc w:val="left"/>
      <w:pPr>
        <w:ind w:left="738" w:hanging="648"/>
      </w:pPr>
      <w:rPr>
        <w:b/>
        <w:color w:val="5B9BD5" w:themeColor="accent1"/>
      </w:rPr>
    </w:lvl>
    <w:lvl w:ilvl="4">
      <w:start w:val="1"/>
      <w:numFmt w:val="decimal"/>
      <w:lvlText w:val="%1.%2.%3.%4.%5."/>
      <w:lvlJc w:val="left"/>
      <w:pPr>
        <w:ind w:left="792" w:hanging="792"/>
      </w:pPr>
      <w:rPr>
        <w:b/>
      </w:r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785938B1"/>
    <w:multiLevelType w:val="multilevel"/>
    <w:tmpl w:val="D6D69288"/>
    <w:lvl w:ilvl="0">
      <w:start w:val="2"/>
      <w:numFmt w:val="decimal"/>
      <w:lvlText w:val="%1."/>
      <w:lvlJc w:val="left"/>
      <w:pPr>
        <w:ind w:left="360" w:hanging="360"/>
      </w:pPr>
      <w:rPr>
        <w:rFonts w:asciiTheme="minorBidi" w:hAnsiTheme="minorBidi" w:cstheme="minorBidi" w:hint="default"/>
        <w:b w:val="0"/>
        <w:color w:val="auto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Arial" w:hAnsi="Arial" w:cs="Arial" w:hint="default"/>
        <w:color w:val="auto"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648" w:hanging="648"/>
      </w:pPr>
      <w:rPr>
        <w:rFonts w:asciiTheme="minorBidi" w:hAnsiTheme="minorBidi" w:cstheme="minorBidi" w:hint="default"/>
        <w:b/>
        <w:bCs/>
        <w:color w:val="auto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color w:val="auto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  <w:color w:val="auto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  <w:color w:val="auto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  <w:color w:val="auto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  <w:color w:val="auto"/>
      </w:rPr>
    </w:lvl>
  </w:abstractNum>
  <w:num w:numId="1">
    <w:abstractNumId w:val="0"/>
  </w:num>
  <w:num w:numId="2">
    <w:abstractNumId w:val="6"/>
  </w:num>
  <w:num w:numId="3">
    <w:abstractNumId w:val="8"/>
  </w:num>
  <w:num w:numId="4">
    <w:abstractNumId w:val="16"/>
  </w:num>
  <w:num w:numId="5">
    <w:abstractNumId w:val="9"/>
  </w:num>
  <w:num w:numId="6">
    <w:abstractNumId w:val="14"/>
  </w:num>
  <w:num w:numId="7">
    <w:abstractNumId w:val="10"/>
  </w:num>
  <w:num w:numId="8">
    <w:abstractNumId w:val="18"/>
  </w:num>
  <w:num w:numId="9">
    <w:abstractNumId w:val="19"/>
  </w:num>
  <w:num w:numId="10">
    <w:abstractNumId w:val="4"/>
  </w:num>
  <w:num w:numId="11">
    <w:abstractNumId w:val="11"/>
  </w:num>
  <w:num w:numId="12">
    <w:abstractNumId w:val="12"/>
  </w:num>
  <w:num w:numId="13">
    <w:abstractNumId w:val="21"/>
  </w:num>
  <w:num w:numId="14">
    <w:abstractNumId w:val="24"/>
  </w:num>
  <w:num w:numId="15">
    <w:abstractNumId w:val="13"/>
  </w:num>
  <w:num w:numId="16">
    <w:abstractNumId w:val="20"/>
  </w:num>
  <w:num w:numId="17">
    <w:abstractNumId w:val="1"/>
  </w:num>
  <w:num w:numId="18">
    <w:abstractNumId w:val="15"/>
  </w:num>
  <w:num w:numId="19">
    <w:abstractNumId w:val="17"/>
  </w:num>
  <w:num w:numId="20">
    <w:abstractNumId w:val="7"/>
  </w:num>
  <w:num w:numId="21">
    <w:abstractNumId w:val="2"/>
  </w:num>
  <w:num w:numId="22">
    <w:abstractNumId w:val="22"/>
  </w:num>
  <w:num w:numId="23">
    <w:abstractNumId w:val="5"/>
  </w:num>
  <w:num w:numId="24">
    <w:abstractNumId w:val="25"/>
  </w:num>
  <w:num w:numId="25">
    <w:abstractNumId w:val="26"/>
  </w:num>
  <w:num w:numId="26">
    <w:abstractNumId w:val="3"/>
  </w:num>
  <w:num w:numId="27">
    <w:abstractNumId w:val="23"/>
  </w:num>
  <w:numIdMacAtCleanup w:val="16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momna ali">
    <w15:presenceInfo w15:providerId="Windows Live" w15:userId="9caa7c7a94a6c9e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7868"/>
    <w:rsid w:val="00007472"/>
    <w:rsid w:val="00010AE1"/>
    <w:rsid w:val="0001135B"/>
    <w:rsid w:val="000113C2"/>
    <w:rsid w:val="00011626"/>
    <w:rsid w:val="000141A2"/>
    <w:rsid w:val="00021894"/>
    <w:rsid w:val="00021E8C"/>
    <w:rsid w:val="0002288A"/>
    <w:rsid w:val="0002425F"/>
    <w:rsid w:val="00024DB7"/>
    <w:rsid w:val="00026896"/>
    <w:rsid w:val="0002730B"/>
    <w:rsid w:val="00030AC5"/>
    <w:rsid w:val="0004207F"/>
    <w:rsid w:val="000455E0"/>
    <w:rsid w:val="000478BA"/>
    <w:rsid w:val="00050AEB"/>
    <w:rsid w:val="00051F3B"/>
    <w:rsid w:val="00054AC0"/>
    <w:rsid w:val="000550AC"/>
    <w:rsid w:val="00055BD7"/>
    <w:rsid w:val="000560A4"/>
    <w:rsid w:val="00057868"/>
    <w:rsid w:val="00061F66"/>
    <w:rsid w:val="000652EC"/>
    <w:rsid w:val="000675C0"/>
    <w:rsid w:val="000704E4"/>
    <w:rsid w:val="00074DE6"/>
    <w:rsid w:val="00075F61"/>
    <w:rsid w:val="00076352"/>
    <w:rsid w:val="000803FD"/>
    <w:rsid w:val="000836AA"/>
    <w:rsid w:val="00084F4E"/>
    <w:rsid w:val="000873B1"/>
    <w:rsid w:val="00093FB0"/>
    <w:rsid w:val="00095FC1"/>
    <w:rsid w:val="000A183B"/>
    <w:rsid w:val="000A4AAA"/>
    <w:rsid w:val="000A5E23"/>
    <w:rsid w:val="000A782A"/>
    <w:rsid w:val="000B2F73"/>
    <w:rsid w:val="000B40B7"/>
    <w:rsid w:val="000B514D"/>
    <w:rsid w:val="000C0C10"/>
    <w:rsid w:val="000D5067"/>
    <w:rsid w:val="000D6674"/>
    <w:rsid w:val="000E0FD4"/>
    <w:rsid w:val="000E4229"/>
    <w:rsid w:val="000E4556"/>
    <w:rsid w:val="000F00B1"/>
    <w:rsid w:val="001040CC"/>
    <w:rsid w:val="00105050"/>
    <w:rsid w:val="00105419"/>
    <w:rsid w:val="0010541F"/>
    <w:rsid w:val="00106EDA"/>
    <w:rsid w:val="001111A3"/>
    <w:rsid w:val="001119F1"/>
    <w:rsid w:val="001124B6"/>
    <w:rsid w:val="001140F5"/>
    <w:rsid w:val="001148ED"/>
    <w:rsid w:val="00115159"/>
    <w:rsid w:val="00115685"/>
    <w:rsid w:val="0011629E"/>
    <w:rsid w:val="001205BD"/>
    <w:rsid w:val="0012513A"/>
    <w:rsid w:val="001257BC"/>
    <w:rsid w:val="00126EF9"/>
    <w:rsid w:val="00132698"/>
    <w:rsid w:val="0013388B"/>
    <w:rsid w:val="00133B1C"/>
    <w:rsid w:val="00134BBC"/>
    <w:rsid w:val="00135046"/>
    <w:rsid w:val="00141010"/>
    <w:rsid w:val="00143CF9"/>
    <w:rsid w:val="00144D60"/>
    <w:rsid w:val="00146652"/>
    <w:rsid w:val="00146EE6"/>
    <w:rsid w:val="00150A84"/>
    <w:rsid w:val="00151AC7"/>
    <w:rsid w:val="00161486"/>
    <w:rsid w:val="00171FC3"/>
    <w:rsid w:val="0017233E"/>
    <w:rsid w:val="001723CD"/>
    <w:rsid w:val="0017347D"/>
    <w:rsid w:val="00177D5E"/>
    <w:rsid w:val="00180292"/>
    <w:rsid w:val="00181C49"/>
    <w:rsid w:val="0018239A"/>
    <w:rsid w:val="00187878"/>
    <w:rsid w:val="00187F97"/>
    <w:rsid w:val="0019174A"/>
    <w:rsid w:val="00192F20"/>
    <w:rsid w:val="00196A95"/>
    <w:rsid w:val="001A303B"/>
    <w:rsid w:val="001A4A63"/>
    <w:rsid w:val="001A52B8"/>
    <w:rsid w:val="001A5DB7"/>
    <w:rsid w:val="001A67B8"/>
    <w:rsid w:val="001B6078"/>
    <w:rsid w:val="001B7D8A"/>
    <w:rsid w:val="001C014D"/>
    <w:rsid w:val="001C0D1B"/>
    <w:rsid w:val="001C0FE1"/>
    <w:rsid w:val="001C74A1"/>
    <w:rsid w:val="001D24AA"/>
    <w:rsid w:val="001D5743"/>
    <w:rsid w:val="001E0C55"/>
    <w:rsid w:val="001E101E"/>
    <w:rsid w:val="001E537A"/>
    <w:rsid w:val="001E5F61"/>
    <w:rsid w:val="001F0606"/>
    <w:rsid w:val="001F0613"/>
    <w:rsid w:val="001F5BDD"/>
    <w:rsid w:val="001F6547"/>
    <w:rsid w:val="001F75CE"/>
    <w:rsid w:val="001F7658"/>
    <w:rsid w:val="00204B22"/>
    <w:rsid w:val="00215713"/>
    <w:rsid w:val="002174C5"/>
    <w:rsid w:val="0022084D"/>
    <w:rsid w:val="002209F7"/>
    <w:rsid w:val="0022545B"/>
    <w:rsid w:val="0022585E"/>
    <w:rsid w:val="0022781E"/>
    <w:rsid w:val="00227C77"/>
    <w:rsid w:val="0023043C"/>
    <w:rsid w:val="002344DD"/>
    <w:rsid w:val="00234F29"/>
    <w:rsid w:val="002376C9"/>
    <w:rsid w:val="002412C7"/>
    <w:rsid w:val="00241B67"/>
    <w:rsid w:val="00245067"/>
    <w:rsid w:val="002455CA"/>
    <w:rsid w:val="00245DCF"/>
    <w:rsid w:val="002522B6"/>
    <w:rsid w:val="002532B5"/>
    <w:rsid w:val="0025605D"/>
    <w:rsid w:val="00260855"/>
    <w:rsid w:val="00265DC4"/>
    <w:rsid w:val="00267432"/>
    <w:rsid w:val="002734C2"/>
    <w:rsid w:val="00273647"/>
    <w:rsid w:val="00273A85"/>
    <w:rsid w:val="00276B45"/>
    <w:rsid w:val="002772A6"/>
    <w:rsid w:val="0027796F"/>
    <w:rsid w:val="002859ED"/>
    <w:rsid w:val="002879F1"/>
    <w:rsid w:val="00293EF2"/>
    <w:rsid w:val="002950B7"/>
    <w:rsid w:val="0029617B"/>
    <w:rsid w:val="002A3495"/>
    <w:rsid w:val="002A3F62"/>
    <w:rsid w:val="002A7A8B"/>
    <w:rsid w:val="002B0BD1"/>
    <w:rsid w:val="002B3A89"/>
    <w:rsid w:val="002B53DC"/>
    <w:rsid w:val="002C09BC"/>
    <w:rsid w:val="002C2311"/>
    <w:rsid w:val="002C49E9"/>
    <w:rsid w:val="002C54A0"/>
    <w:rsid w:val="002C73F2"/>
    <w:rsid w:val="002D0B46"/>
    <w:rsid w:val="002D403C"/>
    <w:rsid w:val="002D524F"/>
    <w:rsid w:val="002E0401"/>
    <w:rsid w:val="002E47E0"/>
    <w:rsid w:val="002E65B7"/>
    <w:rsid w:val="002F2531"/>
    <w:rsid w:val="002F36D6"/>
    <w:rsid w:val="002F4AB5"/>
    <w:rsid w:val="002F6584"/>
    <w:rsid w:val="002F7152"/>
    <w:rsid w:val="002F728E"/>
    <w:rsid w:val="0030140C"/>
    <w:rsid w:val="00302010"/>
    <w:rsid w:val="00303805"/>
    <w:rsid w:val="003040BF"/>
    <w:rsid w:val="003043EA"/>
    <w:rsid w:val="00310724"/>
    <w:rsid w:val="00311388"/>
    <w:rsid w:val="0031256E"/>
    <w:rsid w:val="0031364D"/>
    <w:rsid w:val="00314AD6"/>
    <w:rsid w:val="00320809"/>
    <w:rsid w:val="00320F11"/>
    <w:rsid w:val="00326EB4"/>
    <w:rsid w:val="00327BEF"/>
    <w:rsid w:val="0033071C"/>
    <w:rsid w:val="00334651"/>
    <w:rsid w:val="003370F8"/>
    <w:rsid w:val="003452F4"/>
    <w:rsid w:val="00350100"/>
    <w:rsid w:val="00350839"/>
    <w:rsid w:val="00351342"/>
    <w:rsid w:val="00352B53"/>
    <w:rsid w:val="00354BC6"/>
    <w:rsid w:val="00355DE1"/>
    <w:rsid w:val="003563E1"/>
    <w:rsid w:val="00356E7F"/>
    <w:rsid w:val="00357A9A"/>
    <w:rsid w:val="00360EC0"/>
    <w:rsid w:val="003610BB"/>
    <w:rsid w:val="00361219"/>
    <w:rsid w:val="00362031"/>
    <w:rsid w:val="0036434F"/>
    <w:rsid w:val="003666DB"/>
    <w:rsid w:val="00366D2E"/>
    <w:rsid w:val="00371E31"/>
    <w:rsid w:val="003725D5"/>
    <w:rsid w:val="00375FFC"/>
    <w:rsid w:val="00376620"/>
    <w:rsid w:val="0038185E"/>
    <w:rsid w:val="00383217"/>
    <w:rsid w:val="00386F34"/>
    <w:rsid w:val="00390889"/>
    <w:rsid w:val="003913C1"/>
    <w:rsid w:val="00392A47"/>
    <w:rsid w:val="00393D3C"/>
    <w:rsid w:val="00395601"/>
    <w:rsid w:val="00397769"/>
    <w:rsid w:val="003A0549"/>
    <w:rsid w:val="003A372D"/>
    <w:rsid w:val="003A6442"/>
    <w:rsid w:val="003B2531"/>
    <w:rsid w:val="003B34B0"/>
    <w:rsid w:val="003B4666"/>
    <w:rsid w:val="003B5141"/>
    <w:rsid w:val="003B53B3"/>
    <w:rsid w:val="003C713A"/>
    <w:rsid w:val="003C7845"/>
    <w:rsid w:val="003D1119"/>
    <w:rsid w:val="003D44CA"/>
    <w:rsid w:val="003D5939"/>
    <w:rsid w:val="003E07CE"/>
    <w:rsid w:val="003E4277"/>
    <w:rsid w:val="003E44E9"/>
    <w:rsid w:val="003F1522"/>
    <w:rsid w:val="003F16E4"/>
    <w:rsid w:val="003F3BBF"/>
    <w:rsid w:val="00401AC2"/>
    <w:rsid w:val="00402C0C"/>
    <w:rsid w:val="00403BED"/>
    <w:rsid w:val="00404045"/>
    <w:rsid w:val="0040473A"/>
    <w:rsid w:val="004053A5"/>
    <w:rsid w:val="004058F9"/>
    <w:rsid w:val="00411A17"/>
    <w:rsid w:val="004128FA"/>
    <w:rsid w:val="00413D33"/>
    <w:rsid w:val="00416058"/>
    <w:rsid w:val="00420BC7"/>
    <w:rsid w:val="00422F19"/>
    <w:rsid w:val="00423916"/>
    <w:rsid w:val="00425323"/>
    <w:rsid w:val="00427E60"/>
    <w:rsid w:val="004304E1"/>
    <w:rsid w:val="004329D7"/>
    <w:rsid w:val="00432B7F"/>
    <w:rsid w:val="00436A4A"/>
    <w:rsid w:val="00442556"/>
    <w:rsid w:val="00442A6A"/>
    <w:rsid w:val="00447B87"/>
    <w:rsid w:val="00452A1A"/>
    <w:rsid w:val="004534E7"/>
    <w:rsid w:val="00453CEC"/>
    <w:rsid w:val="0045499A"/>
    <w:rsid w:val="00455876"/>
    <w:rsid w:val="004575E8"/>
    <w:rsid w:val="00461431"/>
    <w:rsid w:val="00463106"/>
    <w:rsid w:val="004661D0"/>
    <w:rsid w:val="004701A9"/>
    <w:rsid w:val="004717D5"/>
    <w:rsid w:val="004722B8"/>
    <w:rsid w:val="00486C59"/>
    <w:rsid w:val="004875E6"/>
    <w:rsid w:val="00494465"/>
    <w:rsid w:val="00495D07"/>
    <w:rsid w:val="004965CE"/>
    <w:rsid w:val="004A1267"/>
    <w:rsid w:val="004A300C"/>
    <w:rsid w:val="004A3387"/>
    <w:rsid w:val="004A6395"/>
    <w:rsid w:val="004B28B6"/>
    <w:rsid w:val="004B37CB"/>
    <w:rsid w:val="004B49FD"/>
    <w:rsid w:val="004B564A"/>
    <w:rsid w:val="004B77CB"/>
    <w:rsid w:val="004C0398"/>
    <w:rsid w:val="004C08A0"/>
    <w:rsid w:val="004C68FB"/>
    <w:rsid w:val="004D0DB7"/>
    <w:rsid w:val="004D3232"/>
    <w:rsid w:val="004D3C2F"/>
    <w:rsid w:val="004D4A7B"/>
    <w:rsid w:val="004E1ED8"/>
    <w:rsid w:val="004E1F66"/>
    <w:rsid w:val="004E4FA8"/>
    <w:rsid w:val="004E567E"/>
    <w:rsid w:val="004E5987"/>
    <w:rsid w:val="004E76F7"/>
    <w:rsid w:val="004F2913"/>
    <w:rsid w:val="004F6F7C"/>
    <w:rsid w:val="00503AFE"/>
    <w:rsid w:val="00504FE0"/>
    <w:rsid w:val="0050669C"/>
    <w:rsid w:val="00506B37"/>
    <w:rsid w:val="00511CA1"/>
    <w:rsid w:val="005136B0"/>
    <w:rsid w:val="005139A9"/>
    <w:rsid w:val="00515962"/>
    <w:rsid w:val="00523452"/>
    <w:rsid w:val="00526031"/>
    <w:rsid w:val="00530653"/>
    <w:rsid w:val="00533523"/>
    <w:rsid w:val="0053391B"/>
    <w:rsid w:val="0053633F"/>
    <w:rsid w:val="0054100C"/>
    <w:rsid w:val="005411E1"/>
    <w:rsid w:val="0054602B"/>
    <w:rsid w:val="005461A3"/>
    <w:rsid w:val="00550C85"/>
    <w:rsid w:val="00551134"/>
    <w:rsid w:val="00551B1A"/>
    <w:rsid w:val="00551CB1"/>
    <w:rsid w:val="0055443E"/>
    <w:rsid w:val="00556903"/>
    <w:rsid w:val="0056248E"/>
    <w:rsid w:val="005624AC"/>
    <w:rsid w:val="00567BCA"/>
    <w:rsid w:val="005708AF"/>
    <w:rsid w:val="00570E0D"/>
    <w:rsid w:val="00571EEB"/>
    <w:rsid w:val="00577080"/>
    <w:rsid w:val="00582BAB"/>
    <w:rsid w:val="00583986"/>
    <w:rsid w:val="00583F42"/>
    <w:rsid w:val="00585C68"/>
    <w:rsid w:val="0058606E"/>
    <w:rsid w:val="005901FF"/>
    <w:rsid w:val="00591F25"/>
    <w:rsid w:val="0059493A"/>
    <w:rsid w:val="00595322"/>
    <w:rsid w:val="00596CAC"/>
    <w:rsid w:val="005A1439"/>
    <w:rsid w:val="005A316D"/>
    <w:rsid w:val="005A74EE"/>
    <w:rsid w:val="005B148D"/>
    <w:rsid w:val="005B1B03"/>
    <w:rsid w:val="005B4211"/>
    <w:rsid w:val="005B5E91"/>
    <w:rsid w:val="005B7021"/>
    <w:rsid w:val="005B717C"/>
    <w:rsid w:val="005C1F7E"/>
    <w:rsid w:val="005C315C"/>
    <w:rsid w:val="005C6A89"/>
    <w:rsid w:val="005D74CD"/>
    <w:rsid w:val="005D7BDC"/>
    <w:rsid w:val="005E2946"/>
    <w:rsid w:val="005E357A"/>
    <w:rsid w:val="005E5C4A"/>
    <w:rsid w:val="005E6A96"/>
    <w:rsid w:val="005E7F3A"/>
    <w:rsid w:val="005F307F"/>
    <w:rsid w:val="005F3E26"/>
    <w:rsid w:val="006003AA"/>
    <w:rsid w:val="00600FB7"/>
    <w:rsid w:val="00603C74"/>
    <w:rsid w:val="0060659E"/>
    <w:rsid w:val="00616773"/>
    <w:rsid w:val="00617AAD"/>
    <w:rsid w:val="00623D54"/>
    <w:rsid w:val="0062577D"/>
    <w:rsid w:val="00627786"/>
    <w:rsid w:val="00634A89"/>
    <w:rsid w:val="00637815"/>
    <w:rsid w:val="0064366E"/>
    <w:rsid w:val="00644049"/>
    <w:rsid w:val="0064410E"/>
    <w:rsid w:val="006454F7"/>
    <w:rsid w:val="0064748C"/>
    <w:rsid w:val="00650522"/>
    <w:rsid w:val="00651FA5"/>
    <w:rsid w:val="00653D4A"/>
    <w:rsid w:val="00653FBA"/>
    <w:rsid w:val="00665E9F"/>
    <w:rsid w:val="00670171"/>
    <w:rsid w:val="006707BC"/>
    <w:rsid w:val="00674CA8"/>
    <w:rsid w:val="0068079E"/>
    <w:rsid w:val="00681827"/>
    <w:rsid w:val="00681D47"/>
    <w:rsid w:val="00685ED4"/>
    <w:rsid w:val="00687291"/>
    <w:rsid w:val="00690857"/>
    <w:rsid w:val="00694531"/>
    <w:rsid w:val="00694C5A"/>
    <w:rsid w:val="00696C53"/>
    <w:rsid w:val="00697FE8"/>
    <w:rsid w:val="006A2142"/>
    <w:rsid w:val="006A291D"/>
    <w:rsid w:val="006A4968"/>
    <w:rsid w:val="006A5CCB"/>
    <w:rsid w:val="006B0870"/>
    <w:rsid w:val="006B3046"/>
    <w:rsid w:val="006B3CD3"/>
    <w:rsid w:val="006B40A8"/>
    <w:rsid w:val="006B418C"/>
    <w:rsid w:val="006B7221"/>
    <w:rsid w:val="006B7273"/>
    <w:rsid w:val="006B7C16"/>
    <w:rsid w:val="006C28B3"/>
    <w:rsid w:val="006C5B6C"/>
    <w:rsid w:val="006C7619"/>
    <w:rsid w:val="006D1957"/>
    <w:rsid w:val="006D329F"/>
    <w:rsid w:val="006D635D"/>
    <w:rsid w:val="006D67E4"/>
    <w:rsid w:val="006E04A7"/>
    <w:rsid w:val="006E4109"/>
    <w:rsid w:val="006E4AF7"/>
    <w:rsid w:val="006F0A9C"/>
    <w:rsid w:val="006F19A2"/>
    <w:rsid w:val="006F3716"/>
    <w:rsid w:val="006F6902"/>
    <w:rsid w:val="006F6FEB"/>
    <w:rsid w:val="0070169F"/>
    <w:rsid w:val="00703D93"/>
    <w:rsid w:val="00703EFA"/>
    <w:rsid w:val="00703F11"/>
    <w:rsid w:val="00705406"/>
    <w:rsid w:val="00706A58"/>
    <w:rsid w:val="00710A3A"/>
    <w:rsid w:val="00711539"/>
    <w:rsid w:val="00711A12"/>
    <w:rsid w:val="007169F7"/>
    <w:rsid w:val="0072305B"/>
    <w:rsid w:val="00724123"/>
    <w:rsid w:val="007241F8"/>
    <w:rsid w:val="00730E7D"/>
    <w:rsid w:val="007425EB"/>
    <w:rsid w:val="00747349"/>
    <w:rsid w:val="00747F28"/>
    <w:rsid w:val="0075433D"/>
    <w:rsid w:val="007545A3"/>
    <w:rsid w:val="007574D2"/>
    <w:rsid w:val="00763E6E"/>
    <w:rsid w:val="00765342"/>
    <w:rsid w:val="007653C1"/>
    <w:rsid w:val="00770D53"/>
    <w:rsid w:val="00771D65"/>
    <w:rsid w:val="00772C2C"/>
    <w:rsid w:val="00773593"/>
    <w:rsid w:val="007738E2"/>
    <w:rsid w:val="007776E0"/>
    <w:rsid w:val="00777A77"/>
    <w:rsid w:val="00787C86"/>
    <w:rsid w:val="00793456"/>
    <w:rsid w:val="007A760A"/>
    <w:rsid w:val="007B23B1"/>
    <w:rsid w:val="007B2471"/>
    <w:rsid w:val="007B2AE7"/>
    <w:rsid w:val="007B2C5F"/>
    <w:rsid w:val="007C09F9"/>
    <w:rsid w:val="007C0B8A"/>
    <w:rsid w:val="007C4ED7"/>
    <w:rsid w:val="007C5228"/>
    <w:rsid w:val="007C7143"/>
    <w:rsid w:val="007C762D"/>
    <w:rsid w:val="007D194A"/>
    <w:rsid w:val="007D2921"/>
    <w:rsid w:val="007D5C83"/>
    <w:rsid w:val="007D5DE5"/>
    <w:rsid w:val="007D7504"/>
    <w:rsid w:val="007D78C0"/>
    <w:rsid w:val="007E1007"/>
    <w:rsid w:val="007E1566"/>
    <w:rsid w:val="007E16DB"/>
    <w:rsid w:val="007E45DF"/>
    <w:rsid w:val="007E7A3A"/>
    <w:rsid w:val="007F161B"/>
    <w:rsid w:val="007F74EE"/>
    <w:rsid w:val="008043CB"/>
    <w:rsid w:val="00805160"/>
    <w:rsid w:val="00811EFB"/>
    <w:rsid w:val="008175AF"/>
    <w:rsid w:val="0082082E"/>
    <w:rsid w:val="00820B33"/>
    <w:rsid w:val="00821B36"/>
    <w:rsid w:val="00821DC7"/>
    <w:rsid w:val="00823001"/>
    <w:rsid w:val="0082572E"/>
    <w:rsid w:val="00826AB3"/>
    <w:rsid w:val="0083316D"/>
    <w:rsid w:val="008347C8"/>
    <w:rsid w:val="00840157"/>
    <w:rsid w:val="00844239"/>
    <w:rsid w:val="00846562"/>
    <w:rsid w:val="00847A2F"/>
    <w:rsid w:val="00860094"/>
    <w:rsid w:val="00863F60"/>
    <w:rsid w:val="00867542"/>
    <w:rsid w:val="008717C8"/>
    <w:rsid w:val="0087206B"/>
    <w:rsid w:val="008741FC"/>
    <w:rsid w:val="008764FD"/>
    <w:rsid w:val="00876F85"/>
    <w:rsid w:val="008849E8"/>
    <w:rsid w:val="00885B3D"/>
    <w:rsid w:val="00886598"/>
    <w:rsid w:val="008871D5"/>
    <w:rsid w:val="008875DD"/>
    <w:rsid w:val="008915AE"/>
    <w:rsid w:val="00891B8C"/>
    <w:rsid w:val="00891FE2"/>
    <w:rsid w:val="00894DCA"/>
    <w:rsid w:val="008958F8"/>
    <w:rsid w:val="008A122D"/>
    <w:rsid w:val="008A1BE2"/>
    <w:rsid w:val="008A2F48"/>
    <w:rsid w:val="008A4470"/>
    <w:rsid w:val="008A69AB"/>
    <w:rsid w:val="008A77B0"/>
    <w:rsid w:val="008B23C7"/>
    <w:rsid w:val="008C5FD2"/>
    <w:rsid w:val="008D4641"/>
    <w:rsid w:val="008D56BB"/>
    <w:rsid w:val="008E1BA1"/>
    <w:rsid w:val="008E3047"/>
    <w:rsid w:val="008F457D"/>
    <w:rsid w:val="008F5C41"/>
    <w:rsid w:val="008F6540"/>
    <w:rsid w:val="0090069A"/>
    <w:rsid w:val="0090198D"/>
    <w:rsid w:val="00904BA4"/>
    <w:rsid w:val="00913B37"/>
    <w:rsid w:val="00913C8A"/>
    <w:rsid w:val="00916072"/>
    <w:rsid w:val="00926FAD"/>
    <w:rsid w:val="009275B3"/>
    <w:rsid w:val="00927A3A"/>
    <w:rsid w:val="0093021A"/>
    <w:rsid w:val="00930E8A"/>
    <w:rsid w:val="00931FB7"/>
    <w:rsid w:val="0093250F"/>
    <w:rsid w:val="00932FEE"/>
    <w:rsid w:val="00934875"/>
    <w:rsid w:val="00941C4A"/>
    <w:rsid w:val="00942F16"/>
    <w:rsid w:val="00943CA5"/>
    <w:rsid w:val="00953C71"/>
    <w:rsid w:val="009541AD"/>
    <w:rsid w:val="00955431"/>
    <w:rsid w:val="009636C9"/>
    <w:rsid w:val="0097086E"/>
    <w:rsid w:val="0097146E"/>
    <w:rsid w:val="009716F2"/>
    <w:rsid w:val="00972360"/>
    <w:rsid w:val="00972441"/>
    <w:rsid w:val="00973661"/>
    <w:rsid w:val="00974A18"/>
    <w:rsid w:val="00981534"/>
    <w:rsid w:val="00984FFA"/>
    <w:rsid w:val="00985539"/>
    <w:rsid w:val="009859F9"/>
    <w:rsid w:val="0098635E"/>
    <w:rsid w:val="00990C8E"/>
    <w:rsid w:val="00992A0E"/>
    <w:rsid w:val="00994434"/>
    <w:rsid w:val="009947E7"/>
    <w:rsid w:val="00995AC6"/>
    <w:rsid w:val="009A0FD8"/>
    <w:rsid w:val="009A1A1F"/>
    <w:rsid w:val="009A2B19"/>
    <w:rsid w:val="009A3D39"/>
    <w:rsid w:val="009A6F66"/>
    <w:rsid w:val="009B03F5"/>
    <w:rsid w:val="009B6054"/>
    <w:rsid w:val="009B60EF"/>
    <w:rsid w:val="009B65CF"/>
    <w:rsid w:val="009B6D4B"/>
    <w:rsid w:val="009B79A4"/>
    <w:rsid w:val="009C6240"/>
    <w:rsid w:val="009C74AB"/>
    <w:rsid w:val="009D2753"/>
    <w:rsid w:val="009D38DB"/>
    <w:rsid w:val="009D4322"/>
    <w:rsid w:val="009D6595"/>
    <w:rsid w:val="009E07ED"/>
    <w:rsid w:val="009E0DFD"/>
    <w:rsid w:val="009E5344"/>
    <w:rsid w:val="009E5526"/>
    <w:rsid w:val="009E66A4"/>
    <w:rsid w:val="009E7182"/>
    <w:rsid w:val="009F15C5"/>
    <w:rsid w:val="009F4605"/>
    <w:rsid w:val="009F74CD"/>
    <w:rsid w:val="00A01740"/>
    <w:rsid w:val="00A029D7"/>
    <w:rsid w:val="00A03A79"/>
    <w:rsid w:val="00A12812"/>
    <w:rsid w:val="00A1311B"/>
    <w:rsid w:val="00A13688"/>
    <w:rsid w:val="00A1409D"/>
    <w:rsid w:val="00A1617F"/>
    <w:rsid w:val="00A170B1"/>
    <w:rsid w:val="00A21ACD"/>
    <w:rsid w:val="00A21C31"/>
    <w:rsid w:val="00A23BAA"/>
    <w:rsid w:val="00A23DAA"/>
    <w:rsid w:val="00A2648E"/>
    <w:rsid w:val="00A27438"/>
    <w:rsid w:val="00A318FF"/>
    <w:rsid w:val="00A31E20"/>
    <w:rsid w:val="00A33473"/>
    <w:rsid w:val="00A34859"/>
    <w:rsid w:val="00A35C62"/>
    <w:rsid w:val="00A36558"/>
    <w:rsid w:val="00A40AB2"/>
    <w:rsid w:val="00A4214E"/>
    <w:rsid w:val="00A431E8"/>
    <w:rsid w:val="00A4435A"/>
    <w:rsid w:val="00A47A64"/>
    <w:rsid w:val="00A47B75"/>
    <w:rsid w:val="00A53767"/>
    <w:rsid w:val="00A53CDB"/>
    <w:rsid w:val="00A54966"/>
    <w:rsid w:val="00A56C6E"/>
    <w:rsid w:val="00A64B7B"/>
    <w:rsid w:val="00A65F11"/>
    <w:rsid w:val="00A70501"/>
    <w:rsid w:val="00A7506A"/>
    <w:rsid w:val="00A75792"/>
    <w:rsid w:val="00A80911"/>
    <w:rsid w:val="00A826C1"/>
    <w:rsid w:val="00A8390D"/>
    <w:rsid w:val="00A85C57"/>
    <w:rsid w:val="00A8610D"/>
    <w:rsid w:val="00A9088A"/>
    <w:rsid w:val="00A92E40"/>
    <w:rsid w:val="00A93E05"/>
    <w:rsid w:val="00A94AF8"/>
    <w:rsid w:val="00A9544E"/>
    <w:rsid w:val="00A9627A"/>
    <w:rsid w:val="00A97AFB"/>
    <w:rsid w:val="00AA3B6A"/>
    <w:rsid w:val="00AB19D9"/>
    <w:rsid w:val="00AB4606"/>
    <w:rsid w:val="00AC00C8"/>
    <w:rsid w:val="00AC0820"/>
    <w:rsid w:val="00AC0C3E"/>
    <w:rsid w:val="00AC16CE"/>
    <w:rsid w:val="00AC5EAE"/>
    <w:rsid w:val="00AC7EC5"/>
    <w:rsid w:val="00AD3FCC"/>
    <w:rsid w:val="00AD74F1"/>
    <w:rsid w:val="00AD74FB"/>
    <w:rsid w:val="00AE2436"/>
    <w:rsid w:val="00AE33B1"/>
    <w:rsid w:val="00AE36D6"/>
    <w:rsid w:val="00AE44C2"/>
    <w:rsid w:val="00AE4F6B"/>
    <w:rsid w:val="00AE67A2"/>
    <w:rsid w:val="00AF038A"/>
    <w:rsid w:val="00AF15DC"/>
    <w:rsid w:val="00AF2555"/>
    <w:rsid w:val="00AF400B"/>
    <w:rsid w:val="00AF5E25"/>
    <w:rsid w:val="00AF5ECD"/>
    <w:rsid w:val="00AF73AD"/>
    <w:rsid w:val="00B02334"/>
    <w:rsid w:val="00B02A3B"/>
    <w:rsid w:val="00B047AF"/>
    <w:rsid w:val="00B04ABE"/>
    <w:rsid w:val="00B072FF"/>
    <w:rsid w:val="00B11889"/>
    <w:rsid w:val="00B122E7"/>
    <w:rsid w:val="00B14642"/>
    <w:rsid w:val="00B204D1"/>
    <w:rsid w:val="00B20BA2"/>
    <w:rsid w:val="00B21F60"/>
    <w:rsid w:val="00B226F0"/>
    <w:rsid w:val="00B24102"/>
    <w:rsid w:val="00B270AC"/>
    <w:rsid w:val="00B30C6C"/>
    <w:rsid w:val="00B614E8"/>
    <w:rsid w:val="00B61A19"/>
    <w:rsid w:val="00B63907"/>
    <w:rsid w:val="00B736D1"/>
    <w:rsid w:val="00B7436F"/>
    <w:rsid w:val="00B8039C"/>
    <w:rsid w:val="00B81221"/>
    <w:rsid w:val="00B81BFF"/>
    <w:rsid w:val="00B82500"/>
    <w:rsid w:val="00B8406E"/>
    <w:rsid w:val="00B84154"/>
    <w:rsid w:val="00B933CF"/>
    <w:rsid w:val="00BA026E"/>
    <w:rsid w:val="00BA2AB7"/>
    <w:rsid w:val="00BA2AC1"/>
    <w:rsid w:val="00BA4662"/>
    <w:rsid w:val="00BA5E1C"/>
    <w:rsid w:val="00BA60DB"/>
    <w:rsid w:val="00BA7FE4"/>
    <w:rsid w:val="00BB5945"/>
    <w:rsid w:val="00BC1A1C"/>
    <w:rsid w:val="00BC3286"/>
    <w:rsid w:val="00BC5279"/>
    <w:rsid w:val="00BD074A"/>
    <w:rsid w:val="00BD6170"/>
    <w:rsid w:val="00BD6E91"/>
    <w:rsid w:val="00BD771E"/>
    <w:rsid w:val="00BE0121"/>
    <w:rsid w:val="00BE1EC7"/>
    <w:rsid w:val="00BE2F12"/>
    <w:rsid w:val="00BE5CA1"/>
    <w:rsid w:val="00BE6935"/>
    <w:rsid w:val="00BE6BB4"/>
    <w:rsid w:val="00BF1601"/>
    <w:rsid w:val="00BF2243"/>
    <w:rsid w:val="00BF2C58"/>
    <w:rsid w:val="00BF48D4"/>
    <w:rsid w:val="00BF79A4"/>
    <w:rsid w:val="00C0103E"/>
    <w:rsid w:val="00C01373"/>
    <w:rsid w:val="00C01E0F"/>
    <w:rsid w:val="00C03E95"/>
    <w:rsid w:val="00C06AD8"/>
    <w:rsid w:val="00C102B4"/>
    <w:rsid w:val="00C10B24"/>
    <w:rsid w:val="00C10E16"/>
    <w:rsid w:val="00C16061"/>
    <w:rsid w:val="00C16B06"/>
    <w:rsid w:val="00C2106A"/>
    <w:rsid w:val="00C2260A"/>
    <w:rsid w:val="00C243E6"/>
    <w:rsid w:val="00C303CD"/>
    <w:rsid w:val="00C30DE8"/>
    <w:rsid w:val="00C311F2"/>
    <w:rsid w:val="00C32617"/>
    <w:rsid w:val="00C32B88"/>
    <w:rsid w:val="00C46611"/>
    <w:rsid w:val="00C50FB8"/>
    <w:rsid w:val="00C52475"/>
    <w:rsid w:val="00C5259B"/>
    <w:rsid w:val="00C529B1"/>
    <w:rsid w:val="00C52BC7"/>
    <w:rsid w:val="00C53729"/>
    <w:rsid w:val="00C542D1"/>
    <w:rsid w:val="00C5520C"/>
    <w:rsid w:val="00C559D0"/>
    <w:rsid w:val="00C56759"/>
    <w:rsid w:val="00C5677D"/>
    <w:rsid w:val="00C56F60"/>
    <w:rsid w:val="00C60EEC"/>
    <w:rsid w:val="00C61FAA"/>
    <w:rsid w:val="00C6225C"/>
    <w:rsid w:val="00C6565B"/>
    <w:rsid w:val="00C67389"/>
    <w:rsid w:val="00C709AD"/>
    <w:rsid w:val="00C743D1"/>
    <w:rsid w:val="00C75D8A"/>
    <w:rsid w:val="00C8177F"/>
    <w:rsid w:val="00C81A95"/>
    <w:rsid w:val="00C8298D"/>
    <w:rsid w:val="00C84056"/>
    <w:rsid w:val="00C8587A"/>
    <w:rsid w:val="00C85DEF"/>
    <w:rsid w:val="00C87698"/>
    <w:rsid w:val="00C87E2C"/>
    <w:rsid w:val="00C90802"/>
    <w:rsid w:val="00C914CA"/>
    <w:rsid w:val="00C915D6"/>
    <w:rsid w:val="00C91C2F"/>
    <w:rsid w:val="00C94FE3"/>
    <w:rsid w:val="00C970D2"/>
    <w:rsid w:val="00CA1CE1"/>
    <w:rsid w:val="00CA311B"/>
    <w:rsid w:val="00CA4E0D"/>
    <w:rsid w:val="00CA5999"/>
    <w:rsid w:val="00CA7642"/>
    <w:rsid w:val="00CB3DAB"/>
    <w:rsid w:val="00CB3F59"/>
    <w:rsid w:val="00CB569E"/>
    <w:rsid w:val="00CB5AB7"/>
    <w:rsid w:val="00CB5ACE"/>
    <w:rsid w:val="00CC2B85"/>
    <w:rsid w:val="00CC322E"/>
    <w:rsid w:val="00CC5506"/>
    <w:rsid w:val="00CD1DE1"/>
    <w:rsid w:val="00CD4C80"/>
    <w:rsid w:val="00CD5E2B"/>
    <w:rsid w:val="00CD62AF"/>
    <w:rsid w:val="00CD7EB8"/>
    <w:rsid w:val="00CE3B36"/>
    <w:rsid w:val="00CE5051"/>
    <w:rsid w:val="00CE56D7"/>
    <w:rsid w:val="00CF0883"/>
    <w:rsid w:val="00CF2569"/>
    <w:rsid w:val="00CF41EA"/>
    <w:rsid w:val="00CF5ECC"/>
    <w:rsid w:val="00CF78E1"/>
    <w:rsid w:val="00D000F8"/>
    <w:rsid w:val="00D03027"/>
    <w:rsid w:val="00D03597"/>
    <w:rsid w:val="00D03AA4"/>
    <w:rsid w:val="00D07C4B"/>
    <w:rsid w:val="00D10EC1"/>
    <w:rsid w:val="00D11B66"/>
    <w:rsid w:val="00D13E4F"/>
    <w:rsid w:val="00D17CE4"/>
    <w:rsid w:val="00D21382"/>
    <w:rsid w:val="00D30D82"/>
    <w:rsid w:val="00D31CE8"/>
    <w:rsid w:val="00D32176"/>
    <w:rsid w:val="00D363A3"/>
    <w:rsid w:val="00D404D4"/>
    <w:rsid w:val="00D4242A"/>
    <w:rsid w:val="00D42838"/>
    <w:rsid w:val="00D45117"/>
    <w:rsid w:val="00D46B67"/>
    <w:rsid w:val="00D50E90"/>
    <w:rsid w:val="00D5166A"/>
    <w:rsid w:val="00D528FC"/>
    <w:rsid w:val="00D57A69"/>
    <w:rsid w:val="00D61FBA"/>
    <w:rsid w:val="00D636C8"/>
    <w:rsid w:val="00D65346"/>
    <w:rsid w:val="00D731C7"/>
    <w:rsid w:val="00D73E62"/>
    <w:rsid w:val="00D81F75"/>
    <w:rsid w:val="00D902DD"/>
    <w:rsid w:val="00D90BAB"/>
    <w:rsid w:val="00D90F74"/>
    <w:rsid w:val="00D92F57"/>
    <w:rsid w:val="00D93675"/>
    <w:rsid w:val="00D9602D"/>
    <w:rsid w:val="00D96D37"/>
    <w:rsid w:val="00D97C15"/>
    <w:rsid w:val="00DA1287"/>
    <w:rsid w:val="00DA2BB2"/>
    <w:rsid w:val="00DA378F"/>
    <w:rsid w:val="00DA45AC"/>
    <w:rsid w:val="00DA4EFC"/>
    <w:rsid w:val="00DA6E38"/>
    <w:rsid w:val="00DA7459"/>
    <w:rsid w:val="00DB045B"/>
    <w:rsid w:val="00DB1EC4"/>
    <w:rsid w:val="00DB33D6"/>
    <w:rsid w:val="00DB3EB7"/>
    <w:rsid w:val="00DC2359"/>
    <w:rsid w:val="00DC2AF7"/>
    <w:rsid w:val="00DC2C13"/>
    <w:rsid w:val="00DC4336"/>
    <w:rsid w:val="00DC70F0"/>
    <w:rsid w:val="00DC7299"/>
    <w:rsid w:val="00DD0A19"/>
    <w:rsid w:val="00DD163F"/>
    <w:rsid w:val="00DD1DE5"/>
    <w:rsid w:val="00DE2600"/>
    <w:rsid w:val="00DE4A8B"/>
    <w:rsid w:val="00DE4C63"/>
    <w:rsid w:val="00DF010E"/>
    <w:rsid w:val="00DF0115"/>
    <w:rsid w:val="00DF2C4A"/>
    <w:rsid w:val="00DF35EA"/>
    <w:rsid w:val="00DF4D84"/>
    <w:rsid w:val="00DF5DDB"/>
    <w:rsid w:val="00E00A49"/>
    <w:rsid w:val="00E00FE6"/>
    <w:rsid w:val="00E05A9D"/>
    <w:rsid w:val="00E05D23"/>
    <w:rsid w:val="00E12225"/>
    <w:rsid w:val="00E14E6B"/>
    <w:rsid w:val="00E24E10"/>
    <w:rsid w:val="00E25CD7"/>
    <w:rsid w:val="00E3113C"/>
    <w:rsid w:val="00E313EC"/>
    <w:rsid w:val="00E32E1F"/>
    <w:rsid w:val="00E346BE"/>
    <w:rsid w:val="00E4142C"/>
    <w:rsid w:val="00E44736"/>
    <w:rsid w:val="00E452A3"/>
    <w:rsid w:val="00E46038"/>
    <w:rsid w:val="00E4711E"/>
    <w:rsid w:val="00E56ACB"/>
    <w:rsid w:val="00E60225"/>
    <w:rsid w:val="00E613D3"/>
    <w:rsid w:val="00E614CF"/>
    <w:rsid w:val="00E6184B"/>
    <w:rsid w:val="00E62742"/>
    <w:rsid w:val="00E64AED"/>
    <w:rsid w:val="00E67234"/>
    <w:rsid w:val="00E6731C"/>
    <w:rsid w:val="00E677B4"/>
    <w:rsid w:val="00E67BE6"/>
    <w:rsid w:val="00E70104"/>
    <w:rsid w:val="00E70AB5"/>
    <w:rsid w:val="00E722FF"/>
    <w:rsid w:val="00E7268A"/>
    <w:rsid w:val="00E73146"/>
    <w:rsid w:val="00E758E9"/>
    <w:rsid w:val="00E83044"/>
    <w:rsid w:val="00E84196"/>
    <w:rsid w:val="00EA0BF4"/>
    <w:rsid w:val="00EA17A0"/>
    <w:rsid w:val="00EA2A31"/>
    <w:rsid w:val="00EA5614"/>
    <w:rsid w:val="00EB1383"/>
    <w:rsid w:val="00EB1767"/>
    <w:rsid w:val="00EB31B9"/>
    <w:rsid w:val="00EB5BAA"/>
    <w:rsid w:val="00EB60B1"/>
    <w:rsid w:val="00EB75E9"/>
    <w:rsid w:val="00EB7EE6"/>
    <w:rsid w:val="00EC1483"/>
    <w:rsid w:val="00EC4FDF"/>
    <w:rsid w:val="00EC69B1"/>
    <w:rsid w:val="00EC7C8E"/>
    <w:rsid w:val="00ED0ED8"/>
    <w:rsid w:val="00ED24B8"/>
    <w:rsid w:val="00ED45E2"/>
    <w:rsid w:val="00ED4CBE"/>
    <w:rsid w:val="00ED5800"/>
    <w:rsid w:val="00ED6426"/>
    <w:rsid w:val="00ED700B"/>
    <w:rsid w:val="00EE20F7"/>
    <w:rsid w:val="00EE6D1E"/>
    <w:rsid w:val="00EE6D33"/>
    <w:rsid w:val="00EE739C"/>
    <w:rsid w:val="00EF710E"/>
    <w:rsid w:val="00EF73AD"/>
    <w:rsid w:val="00EF7A88"/>
    <w:rsid w:val="00F004EC"/>
    <w:rsid w:val="00F007A0"/>
    <w:rsid w:val="00F02217"/>
    <w:rsid w:val="00F06425"/>
    <w:rsid w:val="00F07A64"/>
    <w:rsid w:val="00F103CF"/>
    <w:rsid w:val="00F121AD"/>
    <w:rsid w:val="00F23554"/>
    <w:rsid w:val="00F23ED2"/>
    <w:rsid w:val="00F2649B"/>
    <w:rsid w:val="00F3382A"/>
    <w:rsid w:val="00F41231"/>
    <w:rsid w:val="00F41AC2"/>
    <w:rsid w:val="00F41F67"/>
    <w:rsid w:val="00F433FE"/>
    <w:rsid w:val="00F50ABB"/>
    <w:rsid w:val="00F5141C"/>
    <w:rsid w:val="00F55D7A"/>
    <w:rsid w:val="00F6134B"/>
    <w:rsid w:val="00F617A9"/>
    <w:rsid w:val="00F61C55"/>
    <w:rsid w:val="00F61D40"/>
    <w:rsid w:val="00F63EB9"/>
    <w:rsid w:val="00F6624C"/>
    <w:rsid w:val="00F71501"/>
    <w:rsid w:val="00F7435B"/>
    <w:rsid w:val="00F75B36"/>
    <w:rsid w:val="00F77B39"/>
    <w:rsid w:val="00F80066"/>
    <w:rsid w:val="00F80820"/>
    <w:rsid w:val="00F811E0"/>
    <w:rsid w:val="00F83102"/>
    <w:rsid w:val="00F84A70"/>
    <w:rsid w:val="00F85410"/>
    <w:rsid w:val="00F8633C"/>
    <w:rsid w:val="00F87717"/>
    <w:rsid w:val="00F91241"/>
    <w:rsid w:val="00F91AFE"/>
    <w:rsid w:val="00F92378"/>
    <w:rsid w:val="00FA78B6"/>
    <w:rsid w:val="00FB443F"/>
    <w:rsid w:val="00FB4B39"/>
    <w:rsid w:val="00FC13B2"/>
    <w:rsid w:val="00FC40DC"/>
    <w:rsid w:val="00FC7D02"/>
    <w:rsid w:val="00FD3819"/>
    <w:rsid w:val="00FE0700"/>
    <w:rsid w:val="00FE11C9"/>
    <w:rsid w:val="00FE2784"/>
    <w:rsid w:val="00FE2AC0"/>
    <w:rsid w:val="00FF55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3886C2E3"/>
  <w15:chartTrackingRefBased/>
  <w15:docId w15:val="{8E9EBC68-C2E3-4AF0-BFA3-C0D7121DE2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50" w:qFormat="1"/>
    <w:lsdException w:name="heading 2" w:semiHidden="1" w:uiPriority="5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49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23916"/>
    <w:rPr>
      <w:sz w:val="24"/>
    </w:rPr>
  </w:style>
  <w:style w:type="paragraph" w:styleId="Heading1">
    <w:name w:val="heading 1"/>
    <w:basedOn w:val="Normal"/>
    <w:next w:val="Normal"/>
    <w:link w:val="Heading1Char"/>
    <w:uiPriority w:val="50"/>
    <w:qFormat/>
    <w:rsid w:val="0005786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50"/>
    <w:unhideWhenUsed/>
    <w:qFormat/>
    <w:rsid w:val="0005786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5786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5786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5786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5786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57868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57868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57868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50"/>
    <w:rsid w:val="0005786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50"/>
    <w:rsid w:val="0005786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5786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57868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57868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57868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57868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57868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5786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itle">
    <w:name w:val="Title"/>
    <w:basedOn w:val="Normal"/>
    <w:next w:val="Normal"/>
    <w:link w:val="TitleChar"/>
    <w:uiPriority w:val="99"/>
    <w:qFormat/>
    <w:rsid w:val="0005786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99"/>
    <w:rsid w:val="0005786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05786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BodyText">
    <w:name w:val="Body Text"/>
    <w:basedOn w:val="Normal"/>
    <w:link w:val="BodyTextChar"/>
    <w:uiPriority w:val="99"/>
    <w:rsid w:val="00057868"/>
    <w:pPr>
      <w:spacing w:before="120" w:after="120" w:line="240" w:lineRule="auto"/>
    </w:pPr>
    <w:rPr>
      <w:rFonts w:ascii="Arial" w:eastAsia="Times New Roman" w:hAnsi="Arial" w:cs="Times New Roman"/>
      <w:szCs w:val="20"/>
    </w:rPr>
  </w:style>
  <w:style w:type="character" w:customStyle="1" w:styleId="BodyTextChar">
    <w:name w:val="Body Text Char"/>
    <w:basedOn w:val="DefaultParagraphFont"/>
    <w:link w:val="BodyText"/>
    <w:uiPriority w:val="99"/>
    <w:rsid w:val="00057868"/>
    <w:rPr>
      <w:rFonts w:ascii="Arial" w:eastAsia="Times New Roman" w:hAnsi="Arial" w:cs="Times New Roman"/>
      <w:szCs w:val="20"/>
    </w:rPr>
  </w:style>
  <w:style w:type="character" w:customStyle="1" w:styleId="CaptionChar">
    <w:name w:val="Caption Char"/>
    <w:link w:val="Caption"/>
    <w:uiPriority w:val="35"/>
    <w:locked/>
    <w:rsid w:val="00057868"/>
    <w:rPr>
      <w:i/>
      <w:iCs/>
      <w:color w:val="44546A" w:themeColor="text2"/>
      <w:sz w:val="18"/>
      <w:szCs w:val="18"/>
    </w:rPr>
  </w:style>
  <w:style w:type="paragraph" w:customStyle="1" w:styleId="InstructionalText">
    <w:name w:val="Instructional Text"/>
    <w:basedOn w:val="BodyText"/>
    <w:next w:val="BodyText"/>
    <w:link w:val="InstructionalTextChar"/>
    <w:qFormat/>
    <w:rsid w:val="00057868"/>
    <w:rPr>
      <w:i/>
      <w:color w:val="0000FF"/>
      <w:lang w:eastAsia="ar-SA"/>
    </w:rPr>
  </w:style>
  <w:style w:type="character" w:customStyle="1" w:styleId="InstructionalTextChar">
    <w:name w:val="Instructional Text Char"/>
    <w:basedOn w:val="BodyTextChar"/>
    <w:link w:val="InstructionalText"/>
    <w:rsid w:val="00057868"/>
    <w:rPr>
      <w:rFonts w:ascii="Arial" w:eastAsia="Times New Roman" w:hAnsi="Arial" w:cs="Times New Roman"/>
      <w:i/>
      <w:color w:val="0000FF"/>
      <w:sz w:val="24"/>
      <w:szCs w:val="20"/>
      <w:lang w:eastAsia="ar-SA"/>
    </w:rPr>
  </w:style>
  <w:style w:type="table" w:styleId="GridTable4-Accent6">
    <w:name w:val="Grid Table 4 Accent 6"/>
    <w:basedOn w:val="TableNormal"/>
    <w:uiPriority w:val="49"/>
    <w:rsid w:val="00057868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NoSpacing">
    <w:name w:val="No Spacing"/>
    <w:link w:val="NoSpacingChar"/>
    <w:uiPriority w:val="99"/>
    <w:qFormat/>
    <w:rsid w:val="00057868"/>
    <w:pPr>
      <w:spacing w:after="0" w:line="240" w:lineRule="auto"/>
    </w:pPr>
    <w:rPr>
      <w:rFonts w:ascii="Calibri" w:eastAsia="Times New Roman" w:hAnsi="Calibri" w:cs="Times New Roman"/>
    </w:rPr>
  </w:style>
  <w:style w:type="character" w:customStyle="1" w:styleId="NoSpacingChar">
    <w:name w:val="No Spacing Char"/>
    <w:basedOn w:val="DefaultParagraphFont"/>
    <w:link w:val="NoSpacing"/>
    <w:uiPriority w:val="99"/>
    <w:locked/>
    <w:rsid w:val="00057868"/>
    <w:rPr>
      <w:rFonts w:ascii="Calibri" w:eastAsia="Times New Roman" w:hAnsi="Calibri" w:cs="Times New Roman"/>
    </w:rPr>
  </w:style>
  <w:style w:type="paragraph" w:styleId="Subtitle">
    <w:name w:val="Subtitle"/>
    <w:basedOn w:val="Normal"/>
    <w:next w:val="Normal"/>
    <w:link w:val="SubtitleChar"/>
    <w:uiPriority w:val="99"/>
    <w:qFormat/>
    <w:rsid w:val="00057868"/>
    <w:pPr>
      <w:numPr>
        <w:ilvl w:val="1"/>
      </w:numPr>
      <w:spacing w:after="240" w:line="276" w:lineRule="auto"/>
      <w:jc w:val="both"/>
    </w:pPr>
    <w:rPr>
      <w:rFonts w:ascii="Cambria" w:eastAsia="Times New Roman" w:hAnsi="Cambria" w:cs="Times New Roman"/>
      <w:b/>
      <w:iCs/>
      <w:color w:val="4F81BD"/>
      <w:spacing w:val="15"/>
      <w:sz w:val="28"/>
      <w:szCs w:val="24"/>
    </w:rPr>
  </w:style>
  <w:style w:type="character" w:customStyle="1" w:styleId="SubtitleChar">
    <w:name w:val="Subtitle Char"/>
    <w:basedOn w:val="DefaultParagraphFont"/>
    <w:link w:val="Subtitle"/>
    <w:uiPriority w:val="99"/>
    <w:rsid w:val="00057868"/>
    <w:rPr>
      <w:rFonts w:ascii="Cambria" w:eastAsia="Times New Roman" w:hAnsi="Cambria" w:cs="Times New Roman"/>
      <w:b/>
      <w:iCs/>
      <w:color w:val="4F81BD"/>
      <w:spacing w:val="15"/>
      <w:sz w:val="28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5786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7868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057868"/>
    <w:pPr>
      <w:ind w:left="720"/>
      <w:contextualSpacing/>
    </w:pPr>
  </w:style>
  <w:style w:type="character" w:styleId="Strong">
    <w:name w:val="Strong"/>
    <w:basedOn w:val="DefaultParagraphFont"/>
    <w:qFormat/>
    <w:rsid w:val="00057868"/>
    <w:rPr>
      <w:b/>
      <w:bCs/>
    </w:rPr>
  </w:style>
  <w:style w:type="paragraph" w:styleId="TOCHeading">
    <w:name w:val="TOC Heading"/>
    <w:basedOn w:val="Heading1"/>
    <w:next w:val="Normal"/>
    <w:uiPriority w:val="39"/>
    <w:unhideWhenUsed/>
    <w:qFormat/>
    <w:rsid w:val="00057868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2C2311"/>
    <w:pPr>
      <w:tabs>
        <w:tab w:val="left" w:pos="960"/>
        <w:tab w:val="left" w:pos="1440"/>
        <w:tab w:val="right" w:leader="dot" w:pos="9350"/>
      </w:tabs>
      <w:spacing w:before="120" w:after="0"/>
      <w:ind w:left="240" w:right="567" w:firstLine="300"/>
    </w:pPr>
    <w:rPr>
      <w:rFonts w:cstheme="minorHAnsi"/>
      <w:b/>
      <w:bCs/>
      <w:sz w:val="22"/>
    </w:rPr>
  </w:style>
  <w:style w:type="paragraph" w:styleId="TOC1">
    <w:name w:val="toc 1"/>
    <w:basedOn w:val="Normal"/>
    <w:next w:val="Normal"/>
    <w:autoRedefine/>
    <w:uiPriority w:val="39"/>
    <w:unhideWhenUsed/>
    <w:rsid w:val="002C2311"/>
    <w:pPr>
      <w:tabs>
        <w:tab w:val="left" w:pos="480"/>
        <w:tab w:val="right" w:leader="dot" w:pos="9197"/>
      </w:tabs>
      <w:spacing w:before="120" w:after="0"/>
      <w:ind w:firstLine="270"/>
    </w:pPr>
    <w:rPr>
      <w:rFonts w:ascii="Arial" w:hAnsi="Arial" w:cs="Arial"/>
      <w:b/>
      <w:bCs/>
      <w:iCs/>
      <w:noProof/>
      <w:sz w:val="18"/>
      <w:szCs w:val="18"/>
    </w:rPr>
  </w:style>
  <w:style w:type="paragraph" w:styleId="TOC3">
    <w:name w:val="toc 3"/>
    <w:basedOn w:val="Normal"/>
    <w:next w:val="Normal"/>
    <w:autoRedefine/>
    <w:uiPriority w:val="39"/>
    <w:unhideWhenUsed/>
    <w:rsid w:val="00057868"/>
    <w:pPr>
      <w:spacing w:after="0"/>
      <w:ind w:left="480"/>
    </w:pPr>
    <w:rPr>
      <w:rFonts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057868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49"/>
    <w:unhideWhenUsed/>
    <w:rsid w:val="0005786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49"/>
    <w:rsid w:val="00057868"/>
  </w:style>
  <w:style w:type="paragraph" w:styleId="Footer">
    <w:name w:val="footer"/>
    <w:basedOn w:val="Normal"/>
    <w:link w:val="FooterChar"/>
    <w:uiPriority w:val="99"/>
    <w:unhideWhenUsed/>
    <w:rsid w:val="0005786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7868"/>
  </w:style>
  <w:style w:type="paragraph" w:styleId="HTMLPreformatted">
    <w:name w:val="HTML Preformatted"/>
    <w:basedOn w:val="Normal"/>
    <w:link w:val="HTMLPreformattedChar"/>
    <w:uiPriority w:val="99"/>
    <w:unhideWhenUsed/>
    <w:rsid w:val="000578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057868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057868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0578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57868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57868"/>
    <w:rPr>
      <w:i/>
      <w:iCs/>
      <w:color w:val="5B9BD5" w:themeColor="accent1"/>
    </w:rPr>
  </w:style>
  <w:style w:type="character" w:customStyle="1" w:styleId="highlight">
    <w:name w:val="highlight"/>
    <w:basedOn w:val="DefaultParagraphFont"/>
    <w:rsid w:val="00057868"/>
  </w:style>
  <w:style w:type="table" w:styleId="TableGrid">
    <w:name w:val="Table Grid"/>
    <w:basedOn w:val="TableNormal"/>
    <w:uiPriority w:val="39"/>
    <w:rsid w:val="000578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smi">
    <w:name w:val="pl-smi"/>
    <w:basedOn w:val="DefaultParagraphFont"/>
    <w:rsid w:val="00021E8C"/>
  </w:style>
  <w:style w:type="character" w:customStyle="1" w:styleId="pl-s">
    <w:name w:val="pl-s"/>
    <w:basedOn w:val="DefaultParagraphFont"/>
    <w:rsid w:val="00021E8C"/>
  </w:style>
  <w:style w:type="character" w:customStyle="1" w:styleId="pl-pds">
    <w:name w:val="pl-pds"/>
    <w:basedOn w:val="DefaultParagraphFont"/>
    <w:rsid w:val="00021E8C"/>
  </w:style>
  <w:style w:type="character" w:customStyle="1" w:styleId="pl-k">
    <w:name w:val="pl-k"/>
    <w:basedOn w:val="DefaultParagraphFont"/>
    <w:rsid w:val="00021E8C"/>
  </w:style>
  <w:style w:type="character" w:customStyle="1" w:styleId="pl-c1">
    <w:name w:val="pl-c1"/>
    <w:basedOn w:val="DefaultParagraphFont"/>
    <w:rsid w:val="00021E8C"/>
  </w:style>
  <w:style w:type="character" w:customStyle="1" w:styleId="pl-s1">
    <w:name w:val="pl-s1"/>
    <w:basedOn w:val="DefaultParagraphFont"/>
    <w:rsid w:val="00021E8C"/>
  </w:style>
  <w:style w:type="character" w:styleId="SubtleEmphasis">
    <w:name w:val="Subtle Emphasis"/>
    <w:basedOn w:val="DefaultParagraphFont"/>
    <w:uiPriority w:val="19"/>
    <w:qFormat/>
    <w:rsid w:val="002734C2"/>
    <w:rPr>
      <w:i/>
      <w:iCs/>
      <w:color w:val="404040" w:themeColor="text1" w:themeTint="BF"/>
    </w:rPr>
  </w:style>
  <w:style w:type="table" w:customStyle="1" w:styleId="Atkins">
    <w:name w:val="Atkins"/>
    <w:basedOn w:val="TableNormal"/>
    <w:uiPriority w:val="99"/>
    <w:qFormat/>
    <w:rsid w:val="00D5166A"/>
    <w:pPr>
      <w:spacing w:after="0" w:line="240" w:lineRule="auto"/>
    </w:pPr>
    <w:rPr>
      <w:rFonts w:ascii="Arial" w:hAnsi="Arial"/>
    </w:rPr>
    <w:tblPr>
      <w:tblStyleRowBandSize w:val="1"/>
      <w:jc w:val="right"/>
      <w:tblBorders>
        <w:top w:val="single" w:sz="4" w:space="0" w:color="auto"/>
      </w:tblBorders>
    </w:tblPr>
    <w:trPr>
      <w:jc w:val="right"/>
    </w:trPr>
    <w:tcPr>
      <w:vAlign w:val="center"/>
    </w:tcPr>
    <w:tblStylePr w:type="firstRow">
      <w:rPr>
        <w:rFonts w:ascii="Arial" w:hAnsi="Arial"/>
        <w:b/>
        <w:sz w:val="22"/>
      </w:rPr>
      <w:tblPr/>
      <w:tcPr>
        <w:tcBorders>
          <w:top w:val="single" w:sz="4" w:space="0" w:color="auto"/>
          <w:bottom w:val="single" w:sz="18" w:space="0" w:color="auto"/>
        </w:tcBorders>
        <w:shd w:val="clear" w:color="auto" w:fill="E7E9EB"/>
      </w:tcPr>
    </w:tblStylePr>
    <w:tblStylePr w:type="lastRow">
      <w:tblPr/>
      <w:tcPr>
        <w:tcBorders>
          <w:bottom w:val="single" w:sz="18" w:space="0" w:color="auto"/>
        </w:tcBorders>
      </w:tcPr>
    </w:tblStylePr>
    <w:tblStylePr w:type="band1Horz">
      <w:pPr>
        <w:wordWrap/>
      </w:pPr>
      <w:tblPr/>
      <w:tcPr>
        <w:tcBorders>
          <w:bottom w:val="single" w:sz="4" w:space="0" w:color="auto"/>
        </w:tcBorders>
      </w:tcPr>
    </w:tblStylePr>
    <w:tblStylePr w:type="band2Horz">
      <w:tblPr/>
      <w:tcPr>
        <w:tcBorders>
          <w:bottom w:val="single" w:sz="4" w:space="0" w:color="auto"/>
        </w:tcBorders>
      </w:tcPr>
    </w:tblStylePr>
  </w:style>
  <w:style w:type="paragraph" w:styleId="TableofFigures">
    <w:name w:val="table of figures"/>
    <w:basedOn w:val="Normal"/>
    <w:next w:val="Normal"/>
    <w:uiPriority w:val="99"/>
    <w:unhideWhenUsed/>
    <w:rsid w:val="004B37CB"/>
    <w:pPr>
      <w:spacing w:after="0"/>
    </w:pPr>
  </w:style>
  <w:style w:type="character" w:styleId="CommentReference">
    <w:name w:val="annotation reference"/>
    <w:basedOn w:val="DefaultParagraphFont"/>
    <w:uiPriority w:val="99"/>
    <w:semiHidden/>
    <w:unhideWhenUsed/>
    <w:rsid w:val="00093FB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93FB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93FB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93FB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93FB0"/>
    <w:rPr>
      <w:b/>
      <w:bCs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D9602D"/>
    <w:rPr>
      <w:color w:val="954F72" w:themeColor="followedHyperlink"/>
      <w:u w:val="single"/>
    </w:rPr>
  </w:style>
  <w:style w:type="paragraph" w:customStyle="1" w:styleId="zBrandingLogo">
    <w:name w:val="zBrandingLogo"/>
    <w:next w:val="zBrandingOwner"/>
    <w:link w:val="zBrandingLogoChar"/>
    <w:uiPriority w:val="2"/>
    <w:rsid w:val="00AE4F6B"/>
    <w:pPr>
      <w:spacing w:after="480"/>
    </w:pPr>
    <w:rPr>
      <w:rFonts w:ascii="Arial" w:eastAsia="SimHei" w:hAnsi="Arial" w:cs="Arial"/>
      <w:sz w:val="28"/>
      <w:szCs w:val="20"/>
    </w:rPr>
  </w:style>
  <w:style w:type="character" w:customStyle="1" w:styleId="zBrandingLogoChar">
    <w:name w:val="zBrandingLogo Char"/>
    <w:basedOn w:val="DefaultParagraphFont"/>
    <w:link w:val="zBrandingLogo"/>
    <w:uiPriority w:val="2"/>
    <w:rsid w:val="00AE4F6B"/>
    <w:rPr>
      <w:rFonts w:ascii="Arial" w:eastAsia="SimHei" w:hAnsi="Arial" w:cs="Arial"/>
      <w:sz w:val="28"/>
      <w:szCs w:val="20"/>
    </w:rPr>
  </w:style>
  <w:style w:type="paragraph" w:customStyle="1" w:styleId="zBrandingOwner">
    <w:name w:val="zBrandingOwner"/>
    <w:link w:val="zBrandingOwnerChar"/>
    <w:uiPriority w:val="2"/>
    <w:rsid w:val="00AE4F6B"/>
    <w:pPr>
      <w:adjustRightInd w:val="0"/>
      <w:snapToGrid w:val="0"/>
      <w:spacing w:after="0" w:line="560" w:lineRule="exact"/>
    </w:pPr>
    <w:rPr>
      <w:rFonts w:ascii="Arial" w:eastAsia="SimHei" w:hAnsi="Arial" w:cs="Arial"/>
      <w:sz w:val="28"/>
      <w:szCs w:val="20"/>
    </w:rPr>
  </w:style>
  <w:style w:type="character" w:customStyle="1" w:styleId="zBrandingOwnerChar">
    <w:name w:val="zBrandingOwner Char"/>
    <w:basedOn w:val="DefaultParagraphFont"/>
    <w:link w:val="zBrandingOwner"/>
    <w:uiPriority w:val="2"/>
    <w:rsid w:val="00AE4F6B"/>
    <w:rPr>
      <w:rFonts w:ascii="Arial" w:eastAsia="SimHei" w:hAnsi="Arial" w:cs="Arial"/>
      <w:sz w:val="28"/>
      <w:szCs w:val="20"/>
    </w:rPr>
  </w:style>
  <w:style w:type="paragraph" w:customStyle="1" w:styleId="ProductName">
    <w:name w:val="ProductName"/>
    <w:next w:val="Normal"/>
    <w:link w:val="ProductNameChar"/>
    <w:qFormat/>
    <w:rsid w:val="00AE4F6B"/>
    <w:pPr>
      <w:suppressLineNumbers/>
      <w:adjustRightInd w:val="0"/>
      <w:snapToGrid w:val="0"/>
      <w:spacing w:after="240" w:line="280" w:lineRule="atLeast"/>
    </w:pPr>
    <w:rPr>
      <w:rFonts w:ascii="Arial" w:eastAsia="SimHei" w:hAnsi="Arial" w:cs="Arial"/>
      <w:b/>
      <w:iCs/>
      <w:kern w:val="40"/>
      <w:sz w:val="44"/>
      <w:szCs w:val="20"/>
      <w:lang w:eastAsia="ja-JP"/>
      <w14:ligatures w14:val="standard"/>
      <w14:numSpacing w14:val="proportional"/>
    </w:rPr>
  </w:style>
  <w:style w:type="character" w:customStyle="1" w:styleId="ProductNameChar">
    <w:name w:val="ProductName Char"/>
    <w:basedOn w:val="DefaultParagraphFont"/>
    <w:link w:val="ProductName"/>
    <w:rsid w:val="00AE4F6B"/>
    <w:rPr>
      <w:rFonts w:ascii="Arial" w:eastAsia="SimHei" w:hAnsi="Arial" w:cs="Arial"/>
      <w:b/>
      <w:iCs/>
      <w:kern w:val="40"/>
      <w:sz w:val="44"/>
      <w:szCs w:val="20"/>
      <w:lang w:eastAsia="ja-JP"/>
      <w14:ligatures w14:val="standard"/>
      <w14:numSpacing w14:val="proportional"/>
    </w:rPr>
  </w:style>
  <w:style w:type="paragraph" w:customStyle="1" w:styleId="DocumentType">
    <w:name w:val="DocumentType"/>
    <w:link w:val="DocumentTypeChar"/>
    <w:qFormat/>
    <w:locked/>
    <w:rsid w:val="00AB4606"/>
    <w:pPr>
      <w:suppressLineNumbers/>
      <w:spacing w:before="200" w:after="240" w:line="240" w:lineRule="auto"/>
    </w:pPr>
    <w:rPr>
      <w:rFonts w:ascii="Arial" w:eastAsia="Times New Roman" w:hAnsi="Arial" w:cs="Times New Roman"/>
      <w:iCs/>
      <w:sz w:val="36"/>
      <w:szCs w:val="20"/>
    </w:rPr>
  </w:style>
  <w:style w:type="character" w:customStyle="1" w:styleId="DocumentTypeChar">
    <w:name w:val="DocumentType Char"/>
    <w:basedOn w:val="DefaultParagraphFont"/>
    <w:link w:val="DocumentType"/>
    <w:rsid w:val="00AB4606"/>
    <w:rPr>
      <w:rFonts w:ascii="Arial" w:eastAsia="Times New Roman" w:hAnsi="Arial" w:cs="Times New Roman"/>
      <w:iCs/>
      <w:sz w:val="36"/>
      <w:szCs w:val="20"/>
    </w:rPr>
  </w:style>
  <w:style w:type="paragraph" w:customStyle="1" w:styleId="docDate">
    <w:name w:val="docDate"/>
    <w:link w:val="docDateChar"/>
    <w:uiPriority w:val="14"/>
    <w:unhideWhenUsed/>
    <w:qFormat/>
    <w:rsid w:val="00AB4606"/>
    <w:pPr>
      <w:spacing w:before="120" w:after="0" w:line="240" w:lineRule="auto"/>
    </w:pPr>
    <w:rPr>
      <w:rFonts w:ascii="Arial" w:eastAsia="MS Mincho" w:hAnsi="Arial" w:cs="Times New Roman"/>
      <w:color w:val="000000"/>
      <w:sz w:val="24"/>
      <w:szCs w:val="20"/>
      <w:lang w:eastAsia="ja-JP"/>
    </w:rPr>
  </w:style>
  <w:style w:type="character" w:customStyle="1" w:styleId="docDateChar">
    <w:name w:val="docDate Char"/>
    <w:basedOn w:val="DefaultParagraphFont"/>
    <w:link w:val="docDate"/>
    <w:uiPriority w:val="14"/>
    <w:rsid w:val="00AB4606"/>
    <w:rPr>
      <w:rFonts w:ascii="Arial" w:eastAsia="MS Mincho" w:hAnsi="Arial" w:cs="Times New Roman"/>
      <w:color w:val="000000"/>
      <w:sz w:val="24"/>
      <w:szCs w:val="20"/>
      <w:lang w:eastAsia="ja-JP"/>
    </w:rPr>
  </w:style>
  <w:style w:type="character" w:customStyle="1" w:styleId="FooterBold">
    <w:name w:val="FooterBold"/>
    <w:uiPriority w:val="1"/>
    <w:rsid w:val="00AB4606"/>
    <w:rPr>
      <w:b/>
    </w:rPr>
  </w:style>
  <w:style w:type="paragraph" w:customStyle="1" w:styleId="zCR0">
    <w:name w:val="zCR0"/>
    <w:link w:val="zCR0Char"/>
    <w:uiPriority w:val="2"/>
    <w:rsid w:val="00AB4606"/>
    <w:pPr>
      <w:spacing w:before="120" w:after="0" w:line="240" w:lineRule="auto"/>
    </w:pPr>
    <w:rPr>
      <w:rFonts w:ascii="Arial" w:eastAsia="SimSun" w:hAnsi="Arial" w:cs="Arial"/>
      <w:bCs/>
      <w:noProof/>
      <w:sz w:val="16"/>
      <w:szCs w:val="20"/>
      <w:lang w:eastAsia="ja-JP"/>
    </w:rPr>
  </w:style>
  <w:style w:type="character" w:customStyle="1" w:styleId="zCR0Char">
    <w:name w:val="zCR0 Char"/>
    <w:basedOn w:val="DefaultParagraphFont"/>
    <w:link w:val="zCR0"/>
    <w:uiPriority w:val="2"/>
    <w:rsid w:val="00AB4606"/>
    <w:rPr>
      <w:rFonts w:ascii="Arial" w:eastAsia="SimSun" w:hAnsi="Arial" w:cs="Arial"/>
      <w:bCs/>
      <w:noProof/>
      <w:sz w:val="16"/>
      <w:szCs w:val="20"/>
      <w:lang w:eastAsia="ja-JP"/>
    </w:rPr>
  </w:style>
  <w:style w:type="paragraph" w:customStyle="1" w:styleId="zCRH">
    <w:name w:val="zCRH"/>
    <w:basedOn w:val="zCR0"/>
    <w:next w:val="zCR0"/>
    <w:link w:val="zCRHChar"/>
    <w:uiPriority w:val="2"/>
    <w:rsid w:val="00AB4606"/>
    <w:pPr>
      <w:spacing w:after="240"/>
      <w:jc w:val="center"/>
    </w:pPr>
    <w:rPr>
      <w:rFonts w:eastAsia="MS Mincho"/>
      <w:b/>
      <w:sz w:val="18"/>
    </w:rPr>
  </w:style>
  <w:style w:type="character" w:customStyle="1" w:styleId="zCRHChar">
    <w:name w:val="zCRH Char"/>
    <w:basedOn w:val="zCR0Char"/>
    <w:link w:val="zCRH"/>
    <w:uiPriority w:val="2"/>
    <w:rsid w:val="00AB4606"/>
    <w:rPr>
      <w:rFonts w:ascii="Arial" w:eastAsia="MS Mincho" w:hAnsi="Arial" w:cs="Arial"/>
      <w:b/>
      <w:bCs/>
      <w:noProof/>
      <w:sz w:val="18"/>
      <w:szCs w:val="20"/>
      <w:lang w:eastAsia="ja-JP"/>
    </w:rPr>
  </w:style>
  <w:style w:type="paragraph" w:customStyle="1" w:styleId="zCRC">
    <w:name w:val="zCRC"/>
    <w:basedOn w:val="zCR0"/>
    <w:link w:val="zCRCChar"/>
    <w:uiPriority w:val="2"/>
    <w:rsid w:val="00AB4606"/>
    <w:pPr>
      <w:spacing w:before="240"/>
      <w:jc w:val="center"/>
    </w:pPr>
    <w:rPr>
      <w:sz w:val="18"/>
    </w:rPr>
  </w:style>
  <w:style w:type="character" w:customStyle="1" w:styleId="zCRCChar">
    <w:name w:val="zCRC Char"/>
    <w:basedOn w:val="DefaultParagraphFont"/>
    <w:link w:val="zCRC"/>
    <w:uiPriority w:val="2"/>
    <w:rsid w:val="00AB4606"/>
    <w:rPr>
      <w:rFonts w:ascii="Arial" w:eastAsia="SimSun" w:hAnsi="Arial" w:cs="Arial"/>
      <w:bCs/>
      <w:noProof/>
      <w:sz w:val="18"/>
      <w:szCs w:val="20"/>
      <w:lang w:eastAsia="ja-JP"/>
    </w:rPr>
  </w:style>
  <w:style w:type="paragraph" w:customStyle="1" w:styleId="zFooter">
    <w:name w:val="zFooter"/>
    <w:link w:val="zFooterChar"/>
    <w:uiPriority w:val="2"/>
    <w:rsid w:val="00AB4606"/>
    <w:pPr>
      <w:widowControl w:val="0"/>
      <w:pBdr>
        <w:top w:val="single" w:sz="4" w:space="1" w:color="auto"/>
      </w:pBdr>
      <w:tabs>
        <w:tab w:val="center" w:pos="4680"/>
        <w:tab w:val="right" w:pos="10080"/>
      </w:tabs>
      <w:spacing w:after="0" w:line="240" w:lineRule="atLeast"/>
      <w:ind w:left="-720" w:right="-720"/>
      <w:jc w:val="center"/>
    </w:pPr>
    <w:rPr>
      <w:rFonts w:ascii="Arial" w:eastAsia="SimSun" w:hAnsi="Arial" w:cs="Arial"/>
      <w:noProof/>
      <w:sz w:val="18"/>
      <w:szCs w:val="16"/>
      <w:lang w:eastAsia="ja-JP"/>
    </w:rPr>
  </w:style>
  <w:style w:type="character" w:customStyle="1" w:styleId="zFooterChar">
    <w:name w:val="zFooter Char"/>
    <w:basedOn w:val="FooterChar"/>
    <w:link w:val="zFooter"/>
    <w:uiPriority w:val="2"/>
    <w:rsid w:val="00AB4606"/>
    <w:rPr>
      <w:rFonts w:ascii="Arial" w:eastAsia="SimSun" w:hAnsi="Arial" w:cs="Arial"/>
      <w:noProof/>
      <w:sz w:val="18"/>
      <w:szCs w:val="16"/>
      <w:lang w:eastAsia="ja-JP"/>
    </w:rPr>
  </w:style>
  <w:style w:type="paragraph" w:customStyle="1" w:styleId="TB-TableBody">
    <w:name w:val="TB-Table Body"/>
    <w:qFormat/>
    <w:rsid w:val="0001135B"/>
    <w:pPr>
      <w:spacing w:before="40" w:after="40" w:line="180" w:lineRule="atLeast"/>
    </w:pPr>
    <w:rPr>
      <w:rFonts w:ascii="Arial" w:eastAsia="Times New Roman" w:hAnsi="Arial" w:cs="Arial"/>
      <w:sz w:val="18"/>
      <w:szCs w:val="20"/>
    </w:rPr>
  </w:style>
  <w:style w:type="paragraph" w:customStyle="1" w:styleId="TH-TableHeading">
    <w:name w:val="TH-Table Heading"/>
    <w:qFormat/>
    <w:rsid w:val="0001135B"/>
    <w:pPr>
      <w:keepNext/>
      <w:spacing w:before="60" w:after="60" w:line="240" w:lineRule="atLeast"/>
      <w:jc w:val="center"/>
    </w:pPr>
    <w:rPr>
      <w:rFonts w:ascii="Arial" w:eastAsia="Times New Roman" w:hAnsi="Arial" w:cs="Arial"/>
      <w:b/>
      <w:sz w:val="18"/>
      <w:szCs w:val="20"/>
    </w:rPr>
  </w:style>
  <w:style w:type="paragraph" w:customStyle="1" w:styleId="TU-TableBullet">
    <w:name w:val="TU-Table Bullet"/>
    <w:basedOn w:val="TB-TableBody"/>
    <w:qFormat/>
    <w:rsid w:val="0001135B"/>
    <w:pPr>
      <w:numPr>
        <w:numId w:val="2"/>
      </w:numPr>
      <w:spacing w:line="200" w:lineRule="atLeast"/>
    </w:pPr>
    <w:rPr>
      <w:rFonts w:eastAsia="SimSun"/>
    </w:rPr>
  </w:style>
  <w:style w:type="paragraph" w:customStyle="1" w:styleId="TU2-TableBullet2">
    <w:name w:val="TU2-Table Bullet 2"/>
    <w:basedOn w:val="TU-TableBullet"/>
    <w:rsid w:val="0001135B"/>
    <w:pPr>
      <w:numPr>
        <w:ilvl w:val="1"/>
      </w:numPr>
    </w:pPr>
  </w:style>
  <w:style w:type="paragraph" w:customStyle="1" w:styleId="TU3-TableBullet3">
    <w:name w:val="TU3-Table Bullet 3"/>
    <w:basedOn w:val="TU2-TableBullet2"/>
    <w:rsid w:val="0001135B"/>
    <w:pPr>
      <w:numPr>
        <w:ilvl w:val="2"/>
      </w:numPr>
    </w:pPr>
    <w:rPr>
      <w:lang w:eastAsia="ja-JP"/>
    </w:rPr>
  </w:style>
  <w:style w:type="paragraph" w:customStyle="1" w:styleId="TU4-TableBullet4">
    <w:name w:val="TU4-Table Bullet 4"/>
    <w:basedOn w:val="TU3-TableBullet3"/>
    <w:qFormat/>
    <w:rsid w:val="0001135B"/>
    <w:pPr>
      <w:numPr>
        <w:ilvl w:val="3"/>
      </w:numPr>
      <w:tabs>
        <w:tab w:val="left" w:pos="1116"/>
      </w:tabs>
    </w:pPr>
  </w:style>
  <w:style w:type="table" w:customStyle="1" w:styleId="FormatA">
    <w:name w:val="Format A"/>
    <w:rsid w:val="0001135B"/>
    <w:pPr>
      <w:spacing w:after="0" w:line="240" w:lineRule="auto"/>
    </w:pPr>
    <w:rPr>
      <w:rFonts w:ascii="Arial" w:eastAsia="Times New Roman" w:hAnsi="Arial" w:cs="Times New Roman"/>
      <w:sz w:val="20"/>
      <w:szCs w:val="20"/>
      <w:lang w:eastAsia="zh-CN"/>
    </w:rPr>
    <w:tblPr>
      <w:tblStyleRowBandSize w:val="1"/>
      <w:tblInd w:w="835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cantSplit/>
    </w:trPr>
    <w:tcPr>
      <w:shd w:val="clear" w:color="auto" w:fill="auto"/>
    </w:tcPr>
    <w:tblStylePr w:type="firstRow">
      <w:tblPr/>
      <w:trPr>
        <w:cantSplit w:val="0"/>
        <w:tblHeader/>
      </w:trPr>
      <w:tcPr>
        <w:tcBorders>
          <w:bottom w:val="single" w:sz="12" w:space="0" w:color="auto"/>
        </w:tcBorders>
        <w:vAlign w:val="center"/>
      </w:tcPr>
    </w:tblStylePr>
  </w:style>
  <w:style w:type="paragraph" w:customStyle="1" w:styleId="xFMHead2">
    <w:name w:val="xFM Head 2"/>
    <w:rsid w:val="00985539"/>
    <w:pPr>
      <w:spacing w:after="360" w:line="276" w:lineRule="auto"/>
    </w:pPr>
    <w:rPr>
      <w:rFonts w:ascii="Arial" w:eastAsia="SimHei" w:hAnsi="Arial" w:cs="Arial"/>
      <w:b/>
      <w:sz w:val="32"/>
      <w:szCs w:val="28"/>
      <w:lang w:eastAsia="ja-JP"/>
    </w:rPr>
  </w:style>
  <w:style w:type="paragraph" w:customStyle="1" w:styleId="TC-TableBodyCenter">
    <w:name w:val="TC-Table Body_Center"/>
    <w:basedOn w:val="TB-TableBody"/>
    <w:uiPriority w:val="49"/>
    <w:qFormat/>
    <w:rsid w:val="00E677B4"/>
    <w:pPr>
      <w:jc w:val="center"/>
    </w:pPr>
  </w:style>
  <w:style w:type="paragraph" w:styleId="Index1">
    <w:name w:val="index 1"/>
    <w:basedOn w:val="Normal"/>
    <w:next w:val="Normal"/>
    <w:autoRedefine/>
    <w:semiHidden/>
    <w:rsid w:val="000A183B"/>
    <w:pPr>
      <w:spacing w:after="0" w:line="240" w:lineRule="auto"/>
      <w:ind w:left="220" w:hanging="220"/>
    </w:pPr>
    <w:rPr>
      <w:rFonts w:asciiTheme="majorHAnsi" w:hAnsiTheme="majorHAnsi"/>
      <w:sz w:val="22"/>
    </w:rPr>
  </w:style>
  <w:style w:type="paragraph" w:styleId="TOC4">
    <w:name w:val="toc 4"/>
    <w:basedOn w:val="Normal"/>
    <w:next w:val="Normal"/>
    <w:autoRedefine/>
    <w:uiPriority w:val="39"/>
    <w:unhideWhenUsed/>
    <w:rsid w:val="00366D2E"/>
    <w:pPr>
      <w:spacing w:after="0"/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366D2E"/>
    <w:pPr>
      <w:spacing w:after="0"/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366D2E"/>
    <w:pPr>
      <w:spacing w:after="0"/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366D2E"/>
    <w:pPr>
      <w:spacing w:after="0"/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366D2E"/>
    <w:pPr>
      <w:spacing w:after="0"/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366D2E"/>
    <w:pPr>
      <w:spacing w:after="0"/>
      <w:ind w:left="1920"/>
    </w:pPr>
    <w:rPr>
      <w:rFonts w:cstheme="minorHAnsi"/>
      <w:sz w:val="20"/>
      <w:szCs w:val="20"/>
    </w:rPr>
  </w:style>
  <w:style w:type="paragraph" w:customStyle="1" w:styleId="B-Body">
    <w:name w:val="B-Body"/>
    <w:link w:val="B-BodyChar"/>
    <w:uiPriority w:val="30"/>
    <w:qFormat/>
    <w:rsid w:val="00DC7299"/>
    <w:pPr>
      <w:tabs>
        <w:tab w:val="left" w:pos="2160"/>
      </w:tabs>
      <w:spacing w:before="120" w:after="40" w:line="240" w:lineRule="auto"/>
      <w:ind w:left="720"/>
    </w:pPr>
    <w:rPr>
      <w:rFonts w:ascii="Times New Roman" w:eastAsia="SimSun" w:hAnsi="Times New Roman" w:cs="Times New Roman"/>
      <w:szCs w:val="20"/>
    </w:rPr>
  </w:style>
  <w:style w:type="character" w:customStyle="1" w:styleId="B-BodyChar">
    <w:name w:val="B-Body Char"/>
    <w:basedOn w:val="DefaultParagraphFont"/>
    <w:link w:val="B-Body"/>
    <w:uiPriority w:val="30"/>
    <w:rsid w:val="00DC7299"/>
    <w:rPr>
      <w:rFonts w:ascii="Times New Roman" w:eastAsia="SimSun" w:hAnsi="Times New Roman" w:cs="Times New Roman"/>
      <w:szCs w:val="20"/>
    </w:rPr>
  </w:style>
  <w:style w:type="paragraph" w:customStyle="1" w:styleId="U-Bullet">
    <w:name w:val="U-Bullet"/>
    <w:basedOn w:val="B-Body"/>
    <w:qFormat/>
    <w:rsid w:val="00DC7299"/>
    <w:pPr>
      <w:numPr>
        <w:numId w:val="3"/>
      </w:numPr>
      <w:tabs>
        <w:tab w:val="clear" w:pos="1080"/>
        <w:tab w:val="clear" w:pos="2160"/>
      </w:tabs>
      <w:ind w:left="360" w:hanging="360"/>
    </w:pPr>
  </w:style>
  <w:style w:type="paragraph" w:customStyle="1" w:styleId="U2-Bullet2">
    <w:name w:val="U2-Bullet 2"/>
    <w:basedOn w:val="U-Bullet"/>
    <w:rsid w:val="00DC7299"/>
    <w:pPr>
      <w:numPr>
        <w:ilvl w:val="1"/>
      </w:numPr>
      <w:tabs>
        <w:tab w:val="clear" w:pos="1440"/>
        <w:tab w:val="left" w:pos="2160"/>
      </w:tabs>
      <w:ind w:left="792" w:hanging="432"/>
    </w:pPr>
  </w:style>
  <w:style w:type="paragraph" w:customStyle="1" w:styleId="U3-Bullet3">
    <w:name w:val="U3-Bullet 3"/>
    <w:basedOn w:val="U2-Bullet2"/>
    <w:rsid w:val="00DC7299"/>
    <w:pPr>
      <w:numPr>
        <w:ilvl w:val="2"/>
      </w:numPr>
      <w:tabs>
        <w:tab w:val="clear" w:pos="1699"/>
      </w:tabs>
      <w:ind w:left="1044" w:hanging="504"/>
    </w:pPr>
    <w:rPr>
      <w:rFonts w:eastAsia="MS Mincho"/>
      <w:lang w:eastAsia="ja-JP"/>
    </w:rPr>
  </w:style>
  <w:style w:type="paragraph" w:customStyle="1" w:styleId="U4-Bullet4">
    <w:name w:val="U4-Bullet 4"/>
    <w:basedOn w:val="U3-Bullet3"/>
    <w:rsid w:val="00DC7299"/>
    <w:pPr>
      <w:numPr>
        <w:ilvl w:val="3"/>
      </w:numPr>
      <w:tabs>
        <w:tab w:val="clear" w:pos="2016"/>
      </w:tabs>
      <w:ind w:left="738" w:hanging="648"/>
    </w:pPr>
    <w:rPr>
      <w:szCs w:val="24"/>
    </w:rPr>
  </w:style>
  <w:style w:type="paragraph" w:customStyle="1" w:styleId="text">
    <w:name w:val="text"/>
    <w:basedOn w:val="Normal"/>
    <w:rsid w:val="00134B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paragraph" w:customStyle="1" w:styleId="docDCN">
    <w:name w:val="docDCN"/>
    <w:link w:val="docDCNChar"/>
    <w:qFormat/>
    <w:rsid w:val="006003AA"/>
    <w:pPr>
      <w:spacing w:before="360" w:after="180" w:line="240" w:lineRule="auto"/>
    </w:pPr>
    <w:rPr>
      <w:rFonts w:ascii="Arial" w:eastAsia="Times New Roman" w:hAnsi="Arial" w:cs="Times New Roman"/>
      <w:sz w:val="24"/>
      <w:szCs w:val="20"/>
    </w:rPr>
  </w:style>
  <w:style w:type="character" w:customStyle="1" w:styleId="docDCNChar">
    <w:name w:val="docDCN Char"/>
    <w:link w:val="docDCN"/>
    <w:rsid w:val="006003AA"/>
    <w:rPr>
      <w:rFonts w:ascii="Arial" w:eastAsia="Times New Roman" w:hAnsi="Arial" w:cs="Times New Roman"/>
      <w:sz w:val="24"/>
      <w:szCs w:val="20"/>
    </w:rPr>
  </w:style>
  <w:style w:type="paragraph" w:customStyle="1" w:styleId="T-TableTitle">
    <w:name w:val="T-Table Title"/>
    <w:qFormat/>
    <w:rsid w:val="005B717C"/>
    <w:pPr>
      <w:keepNext/>
      <w:spacing w:before="240" w:after="120" w:line="240" w:lineRule="auto"/>
      <w:ind w:left="720"/>
    </w:pPr>
    <w:rPr>
      <w:rFonts w:ascii="Arial" w:eastAsia="Times New Roman" w:hAnsi="Arial" w:cs="Arial"/>
      <w:b/>
      <w:szCs w:val="20"/>
    </w:rPr>
  </w:style>
  <w:style w:type="paragraph" w:customStyle="1" w:styleId="F-FigureTitle">
    <w:name w:val="F-Figure Title"/>
    <w:link w:val="F-FigureTitleChar"/>
    <w:qFormat/>
    <w:rsid w:val="001A4A63"/>
    <w:pPr>
      <w:spacing w:before="120" w:after="240" w:line="240" w:lineRule="auto"/>
      <w:ind w:left="720"/>
    </w:pPr>
    <w:rPr>
      <w:rFonts w:ascii="Arial" w:eastAsia="SimHei" w:hAnsi="Arial" w:cs="Arial"/>
      <w:b/>
      <w:szCs w:val="20"/>
    </w:rPr>
  </w:style>
  <w:style w:type="character" w:customStyle="1" w:styleId="F-FigureTitleChar">
    <w:name w:val="F-Figure Title Char"/>
    <w:basedOn w:val="DefaultParagraphFont"/>
    <w:link w:val="F-FigureTitle"/>
    <w:rsid w:val="001A4A63"/>
    <w:rPr>
      <w:rFonts w:ascii="Arial" w:eastAsia="SimHei" w:hAnsi="Arial" w:cs="Arial"/>
      <w:b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640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4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4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87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97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50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8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0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9" Type="http://schemas.openxmlformats.org/officeDocument/2006/relationships/image" Target="media/image29.png"/><Relationship Id="rId21" Type="http://schemas.openxmlformats.org/officeDocument/2006/relationships/image" Target="media/image11.jpeg"/><Relationship Id="rId34" Type="http://schemas.openxmlformats.org/officeDocument/2006/relationships/image" Target="media/image24.png"/><Relationship Id="rId42" Type="http://schemas.openxmlformats.org/officeDocument/2006/relationships/image" Target="media/image32.jpeg"/><Relationship Id="rId47" Type="http://schemas.openxmlformats.org/officeDocument/2006/relationships/glossaryDocument" Target="glossary/document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10" Type="http://schemas.openxmlformats.org/officeDocument/2006/relationships/header" Target="header2.xm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4" Type="http://schemas.openxmlformats.org/officeDocument/2006/relationships/header" Target="header4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png"/><Relationship Id="rId43" Type="http://schemas.openxmlformats.org/officeDocument/2006/relationships/header" Target="header3.xml"/><Relationship Id="rId48" Type="http://schemas.openxmlformats.org/officeDocument/2006/relationships/theme" Target="theme/theme1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jpeg"/><Relationship Id="rId46" Type="http://schemas.microsoft.com/office/2011/relationships/people" Target="people.xml"/><Relationship Id="rId20" Type="http://schemas.openxmlformats.org/officeDocument/2006/relationships/image" Target="media/image10.jpeg"/><Relationship Id="rId41" Type="http://schemas.openxmlformats.org/officeDocument/2006/relationships/image" Target="media/image3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7F5AC19487FC4DB993C9FD04A73C157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A158DF4-F02C-426C-A4C7-63A5832E8956}"/>
      </w:docPartPr>
      <w:docPartBody>
        <w:p w:rsidR="00365169" w:rsidRDefault="00365169" w:rsidP="00365169">
          <w:pPr>
            <w:pStyle w:val="7F5AC19487FC4DB993C9FD04A73C157D"/>
          </w:pPr>
          <w:r>
            <w:t xml:space="preserve"> </w:t>
          </w:r>
        </w:p>
      </w:docPartBody>
    </w:docPart>
    <w:docPart>
      <w:docPartPr>
        <w:name w:val="28C7A646BFCF466B844C505C1D4BF22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97BB3FC-0F13-41E9-BCB1-B6746B80BD94}"/>
      </w:docPartPr>
      <w:docPartBody>
        <w:p w:rsidR="00365169" w:rsidRDefault="00365169" w:rsidP="00365169">
          <w:pPr>
            <w:pStyle w:val="28C7A646BFCF466B844C505C1D4BF220"/>
          </w:pPr>
          <w:r>
            <w:t xml:space="preserve"> 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Hei">
    <w:altName w:val="黑体"/>
    <w:panose1 w:val="02010600030101010101"/>
    <w:charset w:val="86"/>
    <w:family w:val="modern"/>
    <w:notTrueType/>
    <w:pitch w:val="fixed"/>
    <w:sig w:usb0="00000001" w:usb1="080E0000" w:usb2="00000010" w:usb3="00000000" w:csb0="00040000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46BE"/>
    <w:rsid w:val="00070B56"/>
    <w:rsid w:val="000845D0"/>
    <w:rsid w:val="000A46BE"/>
    <w:rsid w:val="001D608C"/>
    <w:rsid w:val="002A179B"/>
    <w:rsid w:val="002E63FF"/>
    <w:rsid w:val="00304777"/>
    <w:rsid w:val="00365169"/>
    <w:rsid w:val="00391388"/>
    <w:rsid w:val="003A3EEB"/>
    <w:rsid w:val="004C746E"/>
    <w:rsid w:val="006D1062"/>
    <w:rsid w:val="00761301"/>
    <w:rsid w:val="00862AF1"/>
    <w:rsid w:val="00910370"/>
    <w:rsid w:val="00913D12"/>
    <w:rsid w:val="009D5AA5"/>
    <w:rsid w:val="00A835E6"/>
    <w:rsid w:val="00C7332C"/>
    <w:rsid w:val="00E43D3A"/>
    <w:rsid w:val="00EB51BA"/>
    <w:rsid w:val="00EE7A1B"/>
    <w:rsid w:val="00F00CA4"/>
    <w:rsid w:val="00F104CF"/>
    <w:rsid w:val="00FC3504"/>
    <w:rsid w:val="00FC4655"/>
    <w:rsid w:val="00FF78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1AB6EDF10A54DF0B48A34723F421A12">
    <w:name w:val="81AB6EDF10A54DF0B48A34723F421A12"/>
    <w:rsid w:val="000A46BE"/>
  </w:style>
  <w:style w:type="paragraph" w:customStyle="1" w:styleId="C8E6524C714743AEBA895DD6CCACCC3E">
    <w:name w:val="C8E6524C714743AEBA895DD6CCACCC3E"/>
    <w:rsid w:val="000A46BE"/>
  </w:style>
  <w:style w:type="paragraph" w:customStyle="1" w:styleId="1A3BFDEF59734DC589C569947CAB1DB9">
    <w:name w:val="1A3BFDEF59734DC589C569947CAB1DB9"/>
    <w:rsid w:val="000A46BE"/>
  </w:style>
  <w:style w:type="paragraph" w:customStyle="1" w:styleId="D1ACABD71B0E43A2BAAC2033D7421A93">
    <w:name w:val="D1ACABD71B0E43A2BAAC2033D7421A93"/>
    <w:rsid w:val="000A46BE"/>
  </w:style>
  <w:style w:type="character" w:styleId="PlaceholderText">
    <w:name w:val="Placeholder Text"/>
    <w:basedOn w:val="DefaultParagraphFont"/>
    <w:uiPriority w:val="99"/>
    <w:semiHidden/>
    <w:rsid w:val="000A46BE"/>
    <w:rPr>
      <w:color w:val="808080"/>
    </w:rPr>
  </w:style>
  <w:style w:type="paragraph" w:customStyle="1" w:styleId="68F25BCDD10F4976AE66DE4EF3E13F41">
    <w:name w:val="68F25BCDD10F4976AE66DE4EF3E13F41"/>
    <w:rsid w:val="000A46BE"/>
  </w:style>
  <w:style w:type="paragraph" w:customStyle="1" w:styleId="3A6C00AD1ED041ABA63A0F0ACA32F11A">
    <w:name w:val="3A6C00AD1ED041ABA63A0F0ACA32F11A"/>
    <w:rsid w:val="000A46BE"/>
  </w:style>
  <w:style w:type="paragraph" w:customStyle="1" w:styleId="F6592F372C504B8DAD2FB3672328D9D4">
    <w:name w:val="F6592F372C504B8DAD2FB3672328D9D4"/>
    <w:rsid w:val="000A46BE"/>
  </w:style>
  <w:style w:type="paragraph" w:customStyle="1" w:styleId="0010EFD45498435097CFE735FF3621CB">
    <w:name w:val="0010EFD45498435097CFE735FF3621CB"/>
    <w:rsid w:val="000A46BE"/>
  </w:style>
  <w:style w:type="paragraph" w:customStyle="1" w:styleId="FB883F56AD9647F1A0E8CCC7C671A1B0">
    <w:name w:val="FB883F56AD9647F1A0E8CCC7C671A1B0"/>
    <w:rsid w:val="000A46BE"/>
  </w:style>
  <w:style w:type="paragraph" w:customStyle="1" w:styleId="06FD966692D8429EB17AC949537328C3">
    <w:name w:val="06FD966692D8429EB17AC949537328C3"/>
    <w:rsid w:val="000A46BE"/>
  </w:style>
  <w:style w:type="paragraph" w:customStyle="1" w:styleId="A09262BDC29D4606BD3F315687EB4C9C">
    <w:name w:val="A09262BDC29D4606BD3F315687EB4C9C"/>
    <w:rsid w:val="000A46BE"/>
  </w:style>
  <w:style w:type="paragraph" w:customStyle="1" w:styleId="B8AB24CEF30B432E9E6FFC1D4FC8ED09">
    <w:name w:val="B8AB24CEF30B432E9E6FFC1D4FC8ED09"/>
    <w:rsid w:val="000A46BE"/>
  </w:style>
  <w:style w:type="paragraph" w:customStyle="1" w:styleId="5A259F081424413E81D7FD883081D87A">
    <w:name w:val="5A259F081424413E81D7FD883081D87A"/>
    <w:rsid w:val="000A46BE"/>
  </w:style>
  <w:style w:type="paragraph" w:customStyle="1" w:styleId="E9601CA74F5F4B39A0B15452C567054C">
    <w:name w:val="E9601CA74F5F4B39A0B15452C567054C"/>
    <w:rsid w:val="000A46BE"/>
  </w:style>
  <w:style w:type="paragraph" w:customStyle="1" w:styleId="81349639326C4C2BB2455FE4868188F5">
    <w:name w:val="81349639326C4C2BB2455FE4868188F5"/>
    <w:rsid w:val="00365169"/>
  </w:style>
  <w:style w:type="paragraph" w:customStyle="1" w:styleId="D27A989B24834F9F9783B4585609160B">
    <w:name w:val="D27A989B24834F9F9783B4585609160B"/>
    <w:rsid w:val="00365169"/>
  </w:style>
  <w:style w:type="paragraph" w:customStyle="1" w:styleId="7F5AC19487FC4DB993C9FD04A73C157D">
    <w:name w:val="7F5AC19487FC4DB993C9FD04A73C157D"/>
    <w:rsid w:val="00365169"/>
  </w:style>
  <w:style w:type="paragraph" w:customStyle="1" w:styleId="28C7A646BFCF466B844C505C1D4BF220">
    <w:name w:val="28C7A646BFCF466B844C505C1D4BF220"/>
    <w:rsid w:val="00365169"/>
  </w:style>
  <w:style w:type="paragraph" w:customStyle="1" w:styleId="DAC08019C3554E19BCFEBD110BE070FD">
    <w:name w:val="DAC08019C3554E19BCFEBD110BE070FD"/>
    <w:rsid w:val="00365169"/>
  </w:style>
  <w:style w:type="paragraph" w:customStyle="1" w:styleId="51E037D4B37A464AAA382B718DF8D92F">
    <w:name w:val="51E037D4B37A464AAA382B718DF8D92F"/>
    <w:rsid w:val="00365169"/>
  </w:style>
  <w:style w:type="paragraph" w:customStyle="1" w:styleId="027258D16A9C41CF809070D461CE5CCD">
    <w:name w:val="027258D16A9C41CF809070D461CE5CCD"/>
    <w:rsid w:val="006D1062"/>
  </w:style>
  <w:style w:type="paragraph" w:customStyle="1" w:styleId="9D602DAAD6D444A9BBC982697F58C1AD">
    <w:name w:val="9D602DAAD6D444A9BBC982697F58C1AD"/>
    <w:rsid w:val="006D1062"/>
  </w:style>
  <w:style w:type="paragraph" w:customStyle="1" w:styleId="E9CA0CD909084CF893734E4A883C5F1B">
    <w:name w:val="E9CA0CD909084CF893734E4A883C5F1B"/>
    <w:rsid w:val="006D1062"/>
  </w:style>
  <w:style w:type="paragraph" w:customStyle="1" w:styleId="824A22F32F6F4F9ABC36AD2E61791835">
    <w:name w:val="824A22F32F6F4F9ABC36AD2E61791835"/>
    <w:rsid w:val="006D1062"/>
  </w:style>
  <w:style w:type="paragraph" w:customStyle="1" w:styleId="F741CA46ABC1475E8AD70F1F0790C538">
    <w:name w:val="F741CA46ABC1475E8AD70F1F0790C538"/>
    <w:rsid w:val="00070B56"/>
  </w:style>
  <w:style w:type="paragraph" w:customStyle="1" w:styleId="FA0BE2858D144136956503842338976F">
    <w:name w:val="FA0BE2858D144136956503842338976F"/>
    <w:rsid w:val="00070B56"/>
  </w:style>
  <w:style w:type="paragraph" w:customStyle="1" w:styleId="35E2A5478B85474E98CA26491BC7F884">
    <w:name w:val="35E2A5478B85474E98CA26491BC7F884"/>
    <w:rsid w:val="00070B5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AE3E14-2574-4EBA-A8F7-22016586E2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34</Pages>
  <Words>2662</Words>
  <Characters>15177</Characters>
  <Application>Microsoft Office Word</Application>
  <DocSecurity>0</DocSecurity>
  <Lines>126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Momna Ali Shah</dc:creator>
  <cp:keywords/>
  <dc:description/>
  <cp:lastModifiedBy>momna ali</cp:lastModifiedBy>
  <cp:revision>3</cp:revision>
  <cp:lastPrinted>2018-11-07T06:15:00Z</cp:lastPrinted>
  <dcterms:created xsi:type="dcterms:W3CDTF">2018-11-07T06:09:00Z</dcterms:created>
  <dcterms:modified xsi:type="dcterms:W3CDTF">2018-11-07T08:02:00Z</dcterms:modified>
</cp:coreProperties>
</file>